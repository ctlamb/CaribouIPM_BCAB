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E80C0" w14:textId="77777777" w:rsidR="00204EAD" w:rsidRDefault="00204EAD">
      <w:r>
        <w:t xml:space="preserve">Data summary following </w:t>
      </w:r>
      <w:r w:rsidR="001049A5">
        <w:t xml:space="preserve">Quintette chat </w:t>
      </w:r>
    </w:p>
    <w:p w14:paraId="405C52A0" w14:textId="574469E4" w:rsidR="00204EAD" w:rsidRDefault="001049A5">
      <w:r>
        <w:t>Agnes</w:t>
      </w:r>
      <w:r w:rsidR="00204EAD">
        <w:t xml:space="preserve"> Pelletier</w:t>
      </w:r>
    </w:p>
    <w:p w14:paraId="23938568" w14:textId="5391930E" w:rsidR="00204EAD" w:rsidRDefault="00204EAD">
      <w:r>
        <w:t>Clayton Lamb</w:t>
      </w:r>
    </w:p>
    <w:p w14:paraId="4F778C8E" w14:textId="390ADFC7" w:rsidR="00204EAD" w:rsidRDefault="00204EAD">
      <w:r>
        <w:t xml:space="preserve">Rob Serrouya </w:t>
      </w:r>
    </w:p>
    <w:p w14:paraId="5F363D77" w14:textId="71379F3F" w:rsidR="00A559FC" w:rsidRDefault="001049A5">
      <w:r>
        <w:t>July 14, 2023</w:t>
      </w:r>
    </w:p>
    <w:p w14:paraId="58E777BF" w14:textId="77777777" w:rsidR="00204EAD" w:rsidRDefault="00204EAD"/>
    <w:p w14:paraId="1E517D1A" w14:textId="61D4B41D" w:rsidR="00204EAD" w:rsidRDefault="00204EAD">
      <w:r w:rsidRPr="00204EAD">
        <w:rPr>
          <w:b/>
          <w:bCs/>
        </w:rPr>
        <w:t>Goal:</w:t>
      </w:r>
      <w:r>
        <w:t xml:space="preserve"> Get QT report data into one place so census area and results can be compared during Seip-Pelletier transition, and decide on a method to estimate trend in QT 2008 to current.</w:t>
      </w:r>
    </w:p>
    <w:p w14:paraId="44C27748" w14:textId="77777777" w:rsidR="00BC59E8" w:rsidRDefault="00BC59E8"/>
    <w:p w14:paraId="4F1AD090" w14:textId="77777777" w:rsidR="00BC59E8" w:rsidRDefault="00BC59E8"/>
    <w:p w14:paraId="259DE29E" w14:textId="4810B241" w:rsidR="00233C11" w:rsidRPr="00625195" w:rsidRDefault="00233C11">
      <w:pPr>
        <w:rPr>
          <w:b/>
          <w:bCs/>
        </w:rPr>
      </w:pPr>
      <w:r w:rsidRPr="00625195">
        <w:rPr>
          <w:b/>
          <w:bCs/>
        </w:rPr>
        <w:t>Seip and Jones 2008:</w:t>
      </w:r>
    </w:p>
    <w:p w14:paraId="66A3E750" w14:textId="77777777" w:rsidR="00233C11" w:rsidRDefault="00233C11"/>
    <w:p w14:paraId="169E90CA" w14:textId="1E213DE3" w:rsidR="00233C11" w:rsidRDefault="00233C11" w:rsidP="00233C11">
      <w:r>
        <w:t>2008 was first real QT estimate. Dale say 95 caribou without telemetry, and 8 of 14 available collars making an estimate of 166 animals. All 14 available collars were in HEWR. Dale also followed all missed collars and got a min count of 173.</w:t>
      </w:r>
    </w:p>
    <w:p w14:paraId="000F30CF" w14:textId="2DD7A490" w:rsidR="00625195" w:rsidRDefault="00204EAD" w:rsidP="00233C11">
      <w:pPr>
        <w:pStyle w:val="NormalWeb"/>
        <w:rPr>
          <w:rFonts w:ascii="Times" w:hAnsi="Times"/>
        </w:rPr>
      </w:pPr>
      <w:r>
        <w:t>Census are</w:t>
      </w:r>
      <w:r w:rsidR="00D34D15">
        <w:t>a</w:t>
      </w:r>
      <w:r w:rsidR="00233C11">
        <w:t xml:space="preserve">: </w:t>
      </w:r>
      <w:r w:rsidR="00233C11">
        <w:rPr>
          <w:rFonts w:ascii="Times" w:hAnsi="Times"/>
        </w:rPr>
        <w:t xml:space="preserve">The census area included the mountains between Kinuseo Creek to the south, and the Sukunka River to the north. We terminated the census at the top ends of watersheds near the height of the Rockies where the topography becomes very rugged and is seldom used by caribou in winter. The flight route (Figure 2) included areas that were most likely to be selected by caribou in winter based on radio- telemetry and caribou habitat modelling (Jones </w:t>
      </w:r>
      <w:r w:rsidR="00233C11">
        <w:rPr>
          <w:rFonts w:ascii="Times" w:hAnsi="Times"/>
          <w:i/>
          <w:iCs/>
        </w:rPr>
        <w:t>et al</w:t>
      </w:r>
      <w:r w:rsidR="00233C11">
        <w:rPr>
          <w:rFonts w:ascii="Times" w:hAnsi="Times"/>
        </w:rPr>
        <w:t>. 2007, Jones 2008). We did not survey Bullmoose Mountain because previous surveys (</w:t>
      </w:r>
      <w:r w:rsidR="00233C11">
        <w:rPr>
          <w:rFonts w:ascii="Times" w:hAnsi="Times"/>
          <w:shd w:val="clear" w:color="auto" w:fill="FFFFFF"/>
        </w:rPr>
        <w:t>Seip 2002</w:t>
      </w:r>
      <w:r w:rsidR="00233C11">
        <w:rPr>
          <w:rFonts w:ascii="Times" w:hAnsi="Times"/>
        </w:rPr>
        <w:t>) and telemetry data indicated that caribou rarely use that area, and also we were low on fuel at that time.</w:t>
      </w:r>
    </w:p>
    <w:p w14:paraId="0420D29C" w14:textId="7D59FB6B" w:rsidR="00233C11" w:rsidRDefault="00233C11" w:rsidP="00233C11">
      <w:pPr>
        <w:pStyle w:val="NormalWeb"/>
      </w:pPr>
      <w:r>
        <w:rPr>
          <w:rFonts w:ascii="Times" w:hAnsi="Times"/>
        </w:rPr>
        <w:t xml:space="preserve"> </w:t>
      </w:r>
      <w:r w:rsidR="00625195">
        <w:rPr>
          <w:noProof/>
          <w14:ligatures w14:val="standardContextual"/>
        </w:rPr>
        <w:drawing>
          <wp:inline distT="0" distB="0" distL="0" distR="0" wp14:anchorId="317338F7" wp14:editId="22BB0FCD">
            <wp:extent cx="4647618" cy="3112315"/>
            <wp:effectExtent l="0" t="0" r="635" b="0"/>
            <wp:docPr id="717770075" name="Picture 5"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70075" name="Picture 5" descr="A map of a riv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52905" cy="3115855"/>
                    </a:xfrm>
                    <a:prstGeom prst="rect">
                      <a:avLst/>
                    </a:prstGeom>
                  </pic:spPr>
                </pic:pic>
              </a:graphicData>
            </a:graphic>
          </wp:inline>
        </w:drawing>
      </w:r>
    </w:p>
    <w:p w14:paraId="480461D5" w14:textId="77777777" w:rsidR="00625195" w:rsidRDefault="00233C11" w:rsidP="00625195">
      <w:pPr>
        <w:pStyle w:val="NormalWeb"/>
      </w:pPr>
      <w:r>
        <w:t xml:space="preserve">RESULTS: </w:t>
      </w:r>
    </w:p>
    <w:p w14:paraId="1CCAD8B6" w14:textId="692837A4" w:rsidR="00233C11" w:rsidRDefault="00204EAD" w:rsidP="00625195">
      <w:pPr>
        <w:pStyle w:val="NormalWeb"/>
        <w:rPr>
          <w:rFonts w:ascii="Times" w:hAnsi="Times"/>
        </w:rPr>
      </w:pPr>
      <w:r>
        <w:lastRenderedPageBreak/>
        <w:t>HEWR</w:t>
      </w:r>
      <w:r w:rsidR="00625195">
        <w:t xml:space="preserve">: </w:t>
      </w:r>
      <w:r w:rsidR="00233C11">
        <w:rPr>
          <w:rFonts w:ascii="Times" w:hAnsi="Times"/>
        </w:rPr>
        <w:t xml:space="preserve">We located and counted 95 caribou without using telemetry to find them (Table 1). These caribou included 8 of the 14 radio-collared caribou (57%). Thus, assuming we saw 57% of the total population, the estimated population size is 166 caribou, with a 95% confidence interval of 99-218. When we used radio-telemetry to locate the remaining collars, we counted an additional 78 caribou for a total minimum count of 173. </w:t>
      </w:r>
    </w:p>
    <w:p w14:paraId="188D0BF1" w14:textId="78EB1F0B" w:rsidR="00625195" w:rsidRDefault="00625195" w:rsidP="00625195">
      <w:pPr>
        <w:pStyle w:val="NormalWeb"/>
      </w:pPr>
      <w:r>
        <w:rPr>
          <w:rFonts w:ascii="Times" w:hAnsi="Times"/>
        </w:rPr>
        <w:t>Extrapolation: none</w:t>
      </w:r>
    </w:p>
    <w:p w14:paraId="45819E51" w14:textId="77777777" w:rsidR="00233C11" w:rsidRDefault="00233C11"/>
    <w:p w14:paraId="76973BCB" w14:textId="488B560C" w:rsidR="00E20BD3" w:rsidRDefault="00233C11">
      <w:r>
        <w:rPr>
          <w:noProof/>
        </w:rPr>
        <w:drawing>
          <wp:inline distT="0" distB="0" distL="0" distR="0" wp14:anchorId="2470E207" wp14:editId="1CDB8E40">
            <wp:extent cx="3377381" cy="4479721"/>
            <wp:effectExtent l="0" t="0" r="1270" b="3810"/>
            <wp:docPr id="84147728" name="Picture 3" descr="A table of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728" name="Picture 3" descr="A table of numbers and nam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384517" cy="4489186"/>
                    </a:xfrm>
                    <a:prstGeom prst="rect">
                      <a:avLst/>
                    </a:prstGeom>
                  </pic:spPr>
                </pic:pic>
              </a:graphicData>
            </a:graphic>
          </wp:inline>
        </w:drawing>
      </w:r>
    </w:p>
    <w:p w14:paraId="27C39E38" w14:textId="77777777" w:rsidR="00625195" w:rsidRDefault="00625195" w:rsidP="00E20BD3">
      <w:pPr>
        <w:pStyle w:val="NormalWeb"/>
      </w:pPr>
    </w:p>
    <w:p w14:paraId="2C23DD38" w14:textId="77777777" w:rsidR="00BC59E8" w:rsidRDefault="00BC59E8" w:rsidP="00E20BD3">
      <w:pPr>
        <w:pStyle w:val="NormalWeb"/>
        <w:rPr>
          <w:b/>
          <w:bCs/>
        </w:rPr>
      </w:pPr>
    </w:p>
    <w:p w14:paraId="1B8DC790" w14:textId="77777777" w:rsidR="00BC59E8" w:rsidRDefault="00BC59E8" w:rsidP="00E20BD3">
      <w:pPr>
        <w:pStyle w:val="NormalWeb"/>
        <w:rPr>
          <w:b/>
          <w:bCs/>
        </w:rPr>
      </w:pPr>
    </w:p>
    <w:p w14:paraId="56C685A3" w14:textId="77777777" w:rsidR="00BC59E8" w:rsidRDefault="00BC59E8" w:rsidP="00E20BD3">
      <w:pPr>
        <w:pStyle w:val="NormalWeb"/>
        <w:rPr>
          <w:b/>
          <w:bCs/>
        </w:rPr>
      </w:pPr>
    </w:p>
    <w:p w14:paraId="605E082A" w14:textId="77777777" w:rsidR="00BC59E8" w:rsidRDefault="00BC59E8" w:rsidP="00E20BD3">
      <w:pPr>
        <w:pStyle w:val="NormalWeb"/>
        <w:rPr>
          <w:b/>
          <w:bCs/>
        </w:rPr>
      </w:pPr>
    </w:p>
    <w:p w14:paraId="555E6580" w14:textId="77777777" w:rsidR="00204EAD" w:rsidRDefault="00204EAD" w:rsidP="00E20BD3">
      <w:pPr>
        <w:pStyle w:val="NormalWeb"/>
        <w:rPr>
          <w:b/>
          <w:bCs/>
        </w:rPr>
      </w:pPr>
    </w:p>
    <w:p w14:paraId="05F4FFAA" w14:textId="7D5927EF" w:rsidR="00233C11" w:rsidRPr="00625195" w:rsidRDefault="00233C11" w:rsidP="00E20BD3">
      <w:pPr>
        <w:pStyle w:val="NormalWeb"/>
        <w:rPr>
          <w:b/>
          <w:bCs/>
        </w:rPr>
      </w:pPr>
      <w:r w:rsidRPr="00625195">
        <w:rPr>
          <w:b/>
          <w:bCs/>
        </w:rPr>
        <w:lastRenderedPageBreak/>
        <w:t>Seip and Jones 2013</w:t>
      </w:r>
    </w:p>
    <w:p w14:paraId="585F1B4A" w14:textId="77777777" w:rsidR="00625195" w:rsidRDefault="00E20BD3" w:rsidP="00625195">
      <w:pPr>
        <w:pStyle w:val="NormalWeb"/>
      </w:pPr>
      <w:r>
        <w:t xml:space="preserve">Census area: </w:t>
      </w:r>
      <w:r w:rsidR="00625195">
        <w:rPr>
          <w:rFonts w:ascii="Times" w:hAnsi="Times"/>
        </w:rPr>
        <w:t xml:space="preserve">Each population census was conducted by aerially searching (from a Bell 206 helicopter) for caribou tracks and caribou in the subalpine and alpine zones within the typical winter range of each herd. When a group of caribou was located, we counted the number of adults and calves, and then used radio-telemetry to determine if any collared caribou were present within the group. After the survey was completed, we used telemetry to locate and count collared caribou that were missed during the survey to provide a minimum population count. </w:t>
      </w:r>
    </w:p>
    <w:p w14:paraId="65D60A6F" w14:textId="199A1BD8" w:rsidR="00E20BD3" w:rsidRDefault="00625195" w:rsidP="00E20BD3">
      <w:pPr>
        <w:pStyle w:val="NormalWeb"/>
      </w:pPr>
      <w:r>
        <w:rPr>
          <w:noProof/>
          <w14:ligatures w14:val="standardContextual"/>
        </w:rPr>
        <w:drawing>
          <wp:inline distT="0" distB="0" distL="0" distR="0" wp14:anchorId="482AF77F" wp14:editId="29EF7808">
            <wp:extent cx="2885813" cy="3803970"/>
            <wp:effectExtent l="0" t="0" r="0" b="0"/>
            <wp:docPr id="99287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7224" name="Picture 99287224"/>
                    <pic:cNvPicPr/>
                  </pic:nvPicPr>
                  <pic:blipFill>
                    <a:blip r:embed="rId8">
                      <a:extLst>
                        <a:ext uri="{28A0092B-C50C-407E-A947-70E740481C1C}">
                          <a14:useLocalDpi xmlns:a14="http://schemas.microsoft.com/office/drawing/2010/main" val="0"/>
                        </a:ext>
                      </a:extLst>
                    </a:blip>
                    <a:stretch>
                      <a:fillRect/>
                    </a:stretch>
                  </pic:blipFill>
                  <pic:spPr>
                    <a:xfrm>
                      <a:off x="0" y="0"/>
                      <a:ext cx="2895251" cy="3816411"/>
                    </a:xfrm>
                    <a:prstGeom prst="rect">
                      <a:avLst/>
                    </a:prstGeom>
                  </pic:spPr>
                </pic:pic>
              </a:graphicData>
            </a:graphic>
          </wp:inline>
        </w:drawing>
      </w:r>
    </w:p>
    <w:p w14:paraId="0B33153F" w14:textId="77777777" w:rsidR="00625195" w:rsidRDefault="00625195" w:rsidP="00625195">
      <w:pPr>
        <w:pStyle w:val="NormalWeb"/>
      </w:pPr>
      <w:r>
        <w:t xml:space="preserve">RESULTS: </w:t>
      </w:r>
    </w:p>
    <w:p w14:paraId="407A0E42" w14:textId="4F807399" w:rsidR="00625195" w:rsidRDefault="00204EAD" w:rsidP="00625195">
      <w:pPr>
        <w:pStyle w:val="NormalWeb"/>
      </w:pPr>
      <w:r>
        <w:t>HEWR</w:t>
      </w:r>
      <w:r w:rsidR="00625195">
        <w:t>:</w:t>
      </w:r>
      <w:r w:rsidR="00BC59E8">
        <w:t xml:space="preserve"> </w:t>
      </w:r>
      <w:r w:rsidR="00625195">
        <w:rPr>
          <w:rFonts w:ascii="Times" w:hAnsi="Times"/>
        </w:rPr>
        <w:t xml:space="preserve">Within the census area we counted 83 caribou without using telemetry (Table 6). These caribou included 11 out of the 13 radio-collared caribou in the census area (85%). Thus, assuming we saw 85% of the population, the population estimate becomes 98 ± 21 (95% CIs, Lancia </w:t>
      </w:r>
      <w:r w:rsidR="00625195">
        <w:rPr>
          <w:rFonts w:ascii="Times" w:hAnsi="Times"/>
          <w:i/>
          <w:iCs/>
        </w:rPr>
        <w:t xml:space="preserve">et al. </w:t>
      </w:r>
      <w:r w:rsidR="00625195">
        <w:rPr>
          <w:rFonts w:ascii="Times" w:hAnsi="Times"/>
        </w:rPr>
        <w:t xml:space="preserve">1996) caribou. Using telemetry to find the remaining two collars we counted an additional 17 caribou for a minimum count of 100 caribou within the census area. This brings the population estimate within the census area to 100 - 119 caribou. </w:t>
      </w:r>
    </w:p>
    <w:p w14:paraId="0F142C7C" w14:textId="77777777" w:rsidR="00625195" w:rsidRDefault="00625195" w:rsidP="00625195">
      <w:pPr>
        <w:pStyle w:val="NormalWeb"/>
      </w:pPr>
      <w:r>
        <w:t xml:space="preserve">Extrapolation: </w:t>
      </w:r>
      <w:r>
        <w:rPr>
          <w:rFonts w:ascii="Times" w:hAnsi="Times"/>
        </w:rPr>
        <w:t xml:space="preserve">During the census, four of the 17 radio-collared Quintette caribou (24%) were outside of the census area, two in other alpine areas and two in low-elevation forest. Therefore, the estimate for the entire population </w:t>
      </w:r>
      <w:commentRangeStart w:id="0"/>
      <w:r>
        <w:rPr>
          <w:rFonts w:ascii="Times" w:hAnsi="Times"/>
        </w:rPr>
        <w:t xml:space="preserve">when we correct for the 24% of the population that may have been outside the census area is 129 caribou (98 caribou/0.76). </w:t>
      </w:r>
      <w:commentRangeEnd w:id="0"/>
      <w:r w:rsidR="00903742">
        <w:rPr>
          <w:rStyle w:val="CommentReference"/>
          <w:rFonts w:asciiTheme="minorHAnsi" w:eastAsiaTheme="minorHAnsi" w:hAnsiTheme="minorHAnsi" w:cstheme="minorBidi"/>
          <w:kern w:val="2"/>
          <w14:ligatures w14:val="standardContextual"/>
        </w:rPr>
        <w:commentReference w:id="0"/>
      </w:r>
      <w:r>
        <w:rPr>
          <w:rFonts w:ascii="Times" w:hAnsi="Times"/>
        </w:rPr>
        <w:t xml:space="preserve">We counted an additional 14 caribou associated with 2 of the collars outside of the census area which provides a minimum count of 114 caribou for the total population. </w:t>
      </w:r>
    </w:p>
    <w:p w14:paraId="3220054E" w14:textId="13FB4A4C" w:rsidR="00E20BD3" w:rsidRDefault="00E20BD3"/>
    <w:p w14:paraId="7AF14425" w14:textId="3CDE4B2D" w:rsidR="00E20BD3" w:rsidRDefault="00625195">
      <w:r>
        <w:rPr>
          <w:noProof/>
        </w:rPr>
        <w:drawing>
          <wp:inline distT="0" distB="0" distL="0" distR="0" wp14:anchorId="36F6D77D" wp14:editId="65228D14">
            <wp:extent cx="2993509" cy="3531765"/>
            <wp:effectExtent l="0" t="0" r="3810" b="0"/>
            <wp:docPr id="1239745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5280" name="Picture 12397452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3329" cy="3543351"/>
                    </a:xfrm>
                    <a:prstGeom prst="rect">
                      <a:avLst/>
                    </a:prstGeom>
                  </pic:spPr>
                </pic:pic>
              </a:graphicData>
            </a:graphic>
          </wp:inline>
        </w:drawing>
      </w:r>
    </w:p>
    <w:p w14:paraId="229FA310" w14:textId="77777777" w:rsidR="00BC59E8" w:rsidRDefault="00BC59E8"/>
    <w:p w14:paraId="577B7B87" w14:textId="77777777" w:rsidR="00BC59E8" w:rsidRDefault="00BC59E8"/>
    <w:p w14:paraId="7EEA7B64" w14:textId="77777777" w:rsidR="00BC59E8" w:rsidRDefault="00BC59E8"/>
    <w:p w14:paraId="20F130EF" w14:textId="77777777" w:rsidR="00BC59E8" w:rsidRDefault="00BC59E8"/>
    <w:p w14:paraId="715AAEE3" w14:textId="77777777" w:rsidR="00BC59E8" w:rsidRDefault="00BC59E8"/>
    <w:p w14:paraId="378D458C" w14:textId="77777777" w:rsidR="00BC59E8" w:rsidRDefault="00BC59E8"/>
    <w:p w14:paraId="60EB3404" w14:textId="77777777" w:rsidR="00BC59E8" w:rsidRDefault="00BC59E8"/>
    <w:p w14:paraId="7B83A2BB" w14:textId="77777777" w:rsidR="00BC59E8" w:rsidRDefault="00BC59E8"/>
    <w:p w14:paraId="13987582" w14:textId="77777777" w:rsidR="00BC59E8" w:rsidRDefault="00BC59E8"/>
    <w:p w14:paraId="77B60A16" w14:textId="77777777" w:rsidR="00BC59E8" w:rsidRDefault="00BC59E8"/>
    <w:p w14:paraId="34782742" w14:textId="77777777" w:rsidR="00BC59E8" w:rsidRDefault="00BC59E8"/>
    <w:p w14:paraId="53988058" w14:textId="77777777" w:rsidR="00BC59E8" w:rsidRDefault="00BC59E8"/>
    <w:p w14:paraId="0DE55CCA" w14:textId="77777777" w:rsidR="00BC59E8" w:rsidRDefault="00BC59E8"/>
    <w:p w14:paraId="3F1F00A0" w14:textId="77777777" w:rsidR="00BC59E8" w:rsidRDefault="00BC59E8"/>
    <w:p w14:paraId="60CE4151" w14:textId="77777777" w:rsidR="00BC59E8" w:rsidRDefault="00BC59E8"/>
    <w:p w14:paraId="700E6FB7" w14:textId="77777777" w:rsidR="00BC59E8" w:rsidRDefault="00BC59E8"/>
    <w:p w14:paraId="6DD8A64D" w14:textId="77777777" w:rsidR="00BC59E8" w:rsidRDefault="00BC59E8"/>
    <w:p w14:paraId="2053686E" w14:textId="77777777" w:rsidR="00BC59E8" w:rsidRDefault="00BC59E8"/>
    <w:p w14:paraId="571BB3AD" w14:textId="77777777" w:rsidR="00BC59E8" w:rsidRDefault="00BC59E8"/>
    <w:p w14:paraId="21EEA36D" w14:textId="77777777" w:rsidR="00BC59E8" w:rsidRDefault="00BC59E8"/>
    <w:p w14:paraId="362DAD7A" w14:textId="77777777" w:rsidR="00BC59E8" w:rsidRDefault="00BC59E8"/>
    <w:p w14:paraId="68F8D197" w14:textId="77777777" w:rsidR="00BC59E8" w:rsidRDefault="00BC59E8"/>
    <w:p w14:paraId="4D70088B" w14:textId="77777777" w:rsidR="00BC59E8" w:rsidRDefault="00BC59E8"/>
    <w:p w14:paraId="720247A9" w14:textId="77777777" w:rsidR="00BC59E8" w:rsidRDefault="00BC59E8"/>
    <w:p w14:paraId="56034C87" w14:textId="5E049CDA" w:rsidR="00BC59E8" w:rsidRPr="00BC59E8" w:rsidRDefault="00BC59E8">
      <w:pPr>
        <w:rPr>
          <w:b/>
          <w:bCs/>
        </w:rPr>
      </w:pPr>
      <w:r w:rsidRPr="00BC59E8">
        <w:rPr>
          <w:b/>
          <w:bCs/>
        </w:rPr>
        <w:lastRenderedPageBreak/>
        <w:t>Seip and Jones 2016</w:t>
      </w:r>
    </w:p>
    <w:p w14:paraId="7B7FDF39" w14:textId="77777777" w:rsidR="00BC59E8" w:rsidRDefault="00BC59E8"/>
    <w:p w14:paraId="282D5E0A" w14:textId="411A2F2D" w:rsidR="00BC59E8" w:rsidRDefault="00BC59E8" w:rsidP="00BC59E8">
      <w:pPr>
        <w:pStyle w:val="NormalWeb"/>
      </w:pPr>
      <w:r>
        <w:t xml:space="preserve">Census area: </w:t>
      </w:r>
      <w:r>
        <w:rPr>
          <w:rFonts w:ascii="Calibri" w:hAnsi="Calibri" w:cs="Calibri"/>
        </w:rPr>
        <w:t xml:space="preserve">On March 8 and 9, an aerial survey of the high-elevation winter range of the Quintette herd was conducted from helicopter (Figure 3). </w:t>
      </w:r>
    </w:p>
    <w:p w14:paraId="642C1075" w14:textId="5BFC0943" w:rsidR="00BC59E8" w:rsidRDefault="00BC59E8">
      <w:r>
        <w:rPr>
          <w:noProof/>
        </w:rPr>
        <w:drawing>
          <wp:inline distT="0" distB="0" distL="0" distR="0" wp14:anchorId="6EFC3816" wp14:editId="2D4383E0">
            <wp:extent cx="3212983" cy="3980186"/>
            <wp:effectExtent l="0" t="0" r="635" b="0"/>
            <wp:docPr id="186266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6503" name="Picture 186266503"/>
                    <pic:cNvPicPr/>
                  </pic:nvPicPr>
                  <pic:blipFill>
                    <a:blip r:embed="rId14">
                      <a:extLst>
                        <a:ext uri="{28A0092B-C50C-407E-A947-70E740481C1C}">
                          <a14:useLocalDpi xmlns:a14="http://schemas.microsoft.com/office/drawing/2010/main" val="0"/>
                        </a:ext>
                      </a:extLst>
                    </a:blip>
                    <a:stretch>
                      <a:fillRect/>
                    </a:stretch>
                  </pic:blipFill>
                  <pic:spPr>
                    <a:xfrm>
                      <a:off x="0" y="0"/>
                      <a:ext cx="3231280" cy="4002852"/>
                    </a:xfrm>
                    <a:prstGeom prst="rect">
                      <a:avLst/>
                    </a:prstGeom>
                  </pic:spPr>
                </pic:pic>
              </a:graphicData>
            </a:graphic>
          </wp:inline>
        </w:drawing>
      </w:r>
    </w:p>
    <w:p w14:paraId="7942BB0D" w14:textId="77777777" w:rsidR="00BC59E8" w:rsidRDefault="00BC59E8"/>
    <w:p w14:paraId="2620914B" w14:textId="20BF24A4" w:rsidR="00BC59E8" w:rsidRDefault="00BC59E8">
      <w:r>
        <w:t>RESULTS</w:t>
      </w:r>
    </w:p>
    <w:p w14:paraId="344BA5E6" w14:textId="7A7E0C91" w:rsidR="00BC59E8" w:rsidRDefault="00204EAD" w:rsidP="00903742">
      <w:pPr>
        <w:pStyle w:val="NormalWeb"/>
      </w:pPr>
      <w:r>
        <w:t>HEWR</w:t>
      </w:r>
      <w:r w:rsidR="00BC59E8">
        <w:t xml:space="preserve">: </w:t>
      </w:r>
      <w:r w:rsidR="00BC59E8">
        <w:rPr>
          <w:rFonts w:ascii="Calibri" w:hAnsi="Calibri" w:cs="Calibri"/>
        </w:rPr>
        <w:t>During the census, a total of 29 caribou were counted within the high-elevation census area. Seven of the 10 collared caribou that were in the high-elevation census area were seen during the survey for a sightability of 70%. Correcting for sightability, the population estimate on the high-elevation census area was 41 caribou.  The minimum count of caribou was 33 in the high-elevation census area.</w:t>
      </w:r>
    </w:p>
    <w:p w14:paraId="12F70E50" w14:textId="3EA82B9C" w:rsidR="00BC59E8" w:rsidRDefault="00BC59E8" w:rsidP="00BC59E8">
      <w:pPr>
        <w:pStyle w:val="NormalWeb"/>
        <w:rPr>
          <w:rFonts w:ascii="Calibri" w:hAnsi="Calibri" w:cs="Calibri"/>
        </w:rPr>
      </w:pPr>
      <w:r>
        <w:t xml:space="preserve">Extrapolation: </w:t>
      </w:r>
      <w:r>
        <w:rPr>
          <w:rFonts w:ascii="Calibri" w:hAnsi="Calibri" w:cs="Calibri"/>
        </w:rPr>
        <w:t xml:space="preserve">In addition, two collared caribou were outside the census area using low-elevation winter range, and three were using high-elevation winter range beyond the census area (Figure 3). </w:t>
      </w:r>
      <w:commentRangeStart w:id="1"/>
      <w:r>
        <w:rPr>
          <w:rFonts w:ascii="Calibri" w:hAnsi="Calibri" w:cs="Calibri"/>
        </w:rPr>
        <w:t xml:space="preserve">Therefore we saw seven of the 15 collared caribou in the population for a sightability estimate of 47%, </w:t>
      </w:r>
      <w:commentRangeEnd w:id="1"/>
      <w:r w:rsidR="00337FF9">
        <w:rPr>
          <w:rStyle w:val="CommentReference"/>
          <w:rFonts w:asciiTheme="minorHAnsi" w:eastAsiaTheme="minorHAnsi" w:hAnsiTheme="minorHAnsi" w:cstheme="minorBidi"/>
          <w:kern w:val="2"/>
          <w14:ligatures w14:val="standardContextual"/>
        </w:rPr>
        <w:commentReference w:id="1"/>
      </w:r>
      <w:r>
        <w:rPr>
          <w:rFonts w:ascii="Calibri" w:hAnsi="Calibri" w:cs="Calibri"/>
        </w:rPr>
        <w:t xml:space="preserve">yielding an overall population estimate of 62 caribou. The minimum count of caribou was 39 in the overall population. </w:t>
      </w:r>
    </w:p>
    <w:p w14:paraId="4B7B473F" w14:textId="77777777" w:rsidR="00903742" w:rsidRDefault="00903742" w:rsidP="00BC59E8">
      <w:pPr>
        <w:pStyle w:val="NormalWeb"/>
      </w:pPr>
    </w:p>
    <w:p w14:paraId="2D0D3933" w14:textId="6AFCAD6C" w:rsidR="00697CEC" w:rsidRDefault="00697CEC">
      <w:r>
        <w:lastRenderedPageBreak/>
        <w:t xml:space="preserve">Seip and Jones </w:t>
      </w:r>
      <w:del w:id="2" w:author="Pelletier, Agnes WLRS:EX" w:date="2023-07-18T16:31:00Z">
        <w:r w:rsidDel="008D0CCF">
          <w:delText>2019</w:delText>
        </w:r>
      </w:del>
      <w:ins w:id="3" w:author="Pelletier, Agnes WLRS:EX" w:date="2023-07-18T16:31:00Z">
        <w:r w:rsidR="008D0CCF">
          <w:t>201</w:t>
        </w:r>
        <w:r w:rsidR="008D0CCF">
          <w:t>8</w:t>
        </w:r>
      </w:ins>
    </w:p>
    <w:p w14:paraId="4F40A0E3" w14:textId="77777777" w:rsidR="00697CEC" w:rsidRDefault="00697CEC"/>
    <w:p w14:paraId="2B2EA9DE" w14:textId="77777777" w:rsidR="00697CEC" w:rsidRDefault="00697CEC" w:rsidP="00697CEC">
      <w:pPr>
        <w:pStyle w:val="NormalWeb"/>
      </w:pPr>
      <w:r>
        <w:t xml:space="preserve">Census Area: </w:t>
      </w:r>
      <w:r>
        <w:rPr>
          <w:rFonts w:ascii="Calibri" w:hAnsi="Calibri" w:cs="Calibri"/>
        </w:rPr>
        <w:t xml:space="preserve">An aerial census of the high-elevation winter range for Quintette caribou was conducted on March 28 and 29, 2018. A route following alpine and subalpine habitat was flown by helicopter within the entire high-elevation winter range (Figure 4), with the exception of the Mt. Crum area. The Mt. Crum range is very rugged and rarely has caribou present during late winter. This area has not been included in previous censuses, except in 2013, when radio- collar data indicated presence of collared caribou. The flight route was recorded using a handheld GPS </w:t>
      </w:r>
    </w:p>
    <w:p w14:paraId="388BAF4B" w14:textId="38378583" w:rsidR="00697CEC" w:rsidRDefault="00697CEC"/>
    <w:p w14:paraId="40DA2E13" w14:textId="72E3ED22" w:rsidR="00BC59E8" w:rsidRDefault="00697CEC">
      <w:r>
        <w:rPr>
          <w:noProof/>
        </w:rPr>
        <w:drawing>
          <wp:inline distT="0" distB="0" distL="0" distR="0" wp14:anchorId="2E001F73" wp14:editId="46A8C562">
            <wp:extent cx="4471332" cy="3334391"/>
            <wp:effectExtent l="0" t="0" r="0" b="5715"/>
            <wp:docPr id="1843835867" name="Picture 8"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5867" name="Picture 8" descr="A map of a mountain ran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3358" cy="3358274"/>
                    </a:xfrm>
                    <a:prstGeom prst="rect">
                      <a:avLst/>
                    </a:prstGeom>
                  </pic:spPr>
                </pic:pic>
              </a:graphicData>
            </a:graphic>
          </wp:inline>
        </w:drawing>
      </w:r>
    </w:p>
    <w:p w14:paraId="1C3CA923" w14:textId="77777777" w:rsidR="00697CEC" w:rsidRDefault="00697CEC"/>
    <w:p w14:paraId="29D5F757" w14:textId="33F4DB94" w:rsidR="00697CEC" w:rsidRDefault="00697CEC">
      <w:r>
        <w:t>RESULTS</w:t>
      </w:r>
    </w:p>
    <w:p w14:paraId="6B0CD8CB" w14:textId="03CC9157" w:rsidR="000E5B9C" w:rsidRDefault="00204EAD" w:rsidP="000E5B9C">
      <w:pPr>
        <w:pStyle w:val="NormalWeb"/>
      </w:pPr>
      <w:r>
        <w:t>HEWR</w:t>
      </w:r>
      <w:r w:rsidR="00697CEC">
        <w:t xml:space="preserve">: </w:t>
      </w:r>
      <w:r w:rsidR="000E5B9C">
        <w:rPr>
          <w:rFonts w:ascii="Calibri" w:hAnsi="Calibri" w:cs="Calibri"/>
        </w:rPr>
        <w:t xml:space="preserve">There were 49 caribou observed in the high-elevation winter range without the use of telemetry, and nine caribou counted using telemetry (Table 1). Therefore, the minimum number of Quintette caribou in the high-elevation winter range was 58. </w:t>
      </w:r>
    </w:p>
    <w:p w14:paraId="1F0D9E99" w14:textId="66E5D32A" w:rsidR="000E5B9C" w:rsidRDefault="00697CEC" w:rsidP="000E5B9C">
      <w:pPr>
        <w:pStyle w:val="NormalWeb"/>
      </w:pPr>
      <w:r>
        <w:rPr>
          <w:rFonts w:ascii="Calibri" w:hAnsi="Calibri" w:cs="Calibri"/>
        </w:rPr>
        <w:t xml:space="preserve">During the census there were 16 caribou with functioning radio-collars known to be in the high- elevation winter range, and two radio-collared caribou known to be outside of the high- elevation winter range. At the completion of the census we had not observed four of the 16 radio-collared caribou known to be in the high-elevation winter range. </w:t>
      </w:r>
      <w:r w:rsidR="000E5B9C">
        <w:rPr>
          <w:rFonts w:ascii="Calibri" w:hAnsi="Calibri" w:cs="Calibri"/>
        </w:rPr>
        <w:t xml:space="preserve"> 12 of the 16 radio-collared caribou (75%) known to be in the high-elevation winter range were found without the use of telemetry (Table 1). Therefore, the sightability correction factor was 1.33 (100/75) for the high-elevation winter range. </w:t>
      </w:r>
    </w:p>
    <w:p w14:paraId="0C7FAA35" w14:textId="688A0F99" w:rsidR="00697CEC" w:rsidRDefault="00697CEC" w:rsidP="00697CEC">
      <w:pPr>
        <w:pStyle w:val="NormalWeb"/>
      </w:pPr>
    </w:p>
    <w:p w14:paraId="1C0AF5B2" w14:textId="18B16981" w:rsidR="00697CEC" w:rsidRDefault="00697CEC"/>
    <w:p w14:paraId="5DC8BC4B" w14:textId="469609DB" w:rsidR="000E5B9C" w:rsidRDefault="00697CEC" w:rsidP="000E5B9C">
      <w:pPr>
        <w:pStyle w:val="NormalWeb"/>
      </w:pPr>
      <w:r>
        <w:t xml:space="preserve">Extrapolation: </w:t>
      </w:r>
      <w:r w:rsidR="000E5B9C">
        <w:rPr>
          <w:rFonts w:ascii="Calibri" w:hAnsi="Calibri" w:cs="Calibri"/>
        </w:rPr>
        <w:t xml:space="preserve">The nine caribou counted outside of the high-elevation winter range results in a minimum count for the entire Quintette caribou herd of 67 animals (Table 1). Including the two radio-collared caribou that were outside of the high-elevation winter range, we observed 12 of the 18 radio-collared caribou (66.6%) during the population census. Therefore, the sightability correction factor was 1.5 (100/66.6) for the entire Quintette caribou range. </w:t>
      </w:r>
      <w:r w:rsidR="000E5B9C" w:rsidRPr="000E5B9C">
        <w:rPr>
          <w:rFonts w:ascii="Calibri" w:hAnsi="Calibri" w:cs="Calibri"/>
        </w:rPr>
        <w:t xml:space="preserve"> </w:t>
      </w:r>
      <w:commentRangeStart w:id="4"/>
      <w:r w:rsidR="000E5B9C" w:rsidRPr="000E5B9C">
        <w:rPr>
          <w:rFonts w:ascii="Calibri" w:hAnsi="Calibri" w:cs="Calibri"/>
        </w:rPr>
        <w:t xml:space="preserve">Correcting for sightability results in a population estimate of 74 caribou in the entire Quintette caribou range. </w:t>
      </w:r>
      <w:commentRangeEnd w:id="4"/>
      <w:r w:rsidR="00337FF9">
        <w:rPr>
          <w:rStyle w:val="CommentReference"/>
          <w:rFonts w:asciiTheme="minorHAnsi" w:eastAsiaTheme="minorHAnsi" w:hAnsiTheme="minorHAnsi" w:cstheme="minorBidi"/>
          <w:kern w:val="2"/>
          <w14:ligatures w14:val="standardContextual"/>
        </w:rPr>
        <w:commentReference w:id="4"/>
      </w:r>
    </w:p>
    <w:p w14:paraId="21EE8FC3" w14:textId="78EC7883" w:rsidR="000E5B9C" w:rsidRDefault="000E5B9C" w:rsidP="000E5B9C">
      <w:pPr>
        <w:pStyle w:val="NormalWeb"/>
      </w:pPr>
    </w:p>
    <w:p w14:paraId="502F866E" w14:textId="580DDF77" w:rsidR="00697CEC" w:rsidRDefault="000E5B9C">
      <w:r>
        <w:rPr>
          <w:noProof/>
        </w:rPr>
        <w:drawing>
          <wp:inline distT="0" distB="0" distL="0" distR="0" wp14:anchorId="49C3008E" wp14:editId="75CAC275">
            <wp:extent cx="5254047" cy="4563611"/>
            <wp:effectExtent l="0" t="0" r="3810" b="0"/>
            <wp:docPr id="191988354" name="Picture 9"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354" name="Picture 9" descr="A table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58886" cy="4567814"/>
                    </a:xfrm>
                    <a:prstGeom prst="rect">
                      <a:avLst/>
                    </a:prstGeom>
                  </pic:spPr>
                </pic:pic>
              </a:graphicData>
            </a:graphic>
          </wp:inline>
        </w:drawing>
      </w:r>
    </w:p>
    <w:p w14:paraId="35822085" w14:textId="77777777" w:rsidR="000E5B9C" w:rsidRDefault="000E5B9C"/>
    <w:p w14:paraId="4562FBA3" w14:textId="77777777" w:rsidR="000E5B9C" w:rsidRDefault="000E5B9C"/>
    <w:p w14:paraId="5596ACD3" w14:textId="77777777" w:rsidR="000E5B9C" w:rsidRDefault="000E5B9C"/>
    <w:p w14:paraId="57243122" w14:textId="77777777" w:rsidR="000E5B9C" w:rsidRDefault="000E5B9C"/>
    <w:p w14:paraId="50894507" w14:textId="77777777" w:rsidR="000E5B9C" w:rsidRDefault="000E5B9C"/>
    <w:p w14:paraId="0F4ECD67" w14:textId="77777777" w:rsidR="000E5B9C" w:rsidRDefault="000E5B9C"/>
    <w:p w14:paraId="4A51A7D5" w14:textId="77777777" w:rsidR="000E5B9C" w:rsidRDefault="000E5B9C"/>
    <w:p w14:paraId="5B6E00F8" w14:textId="77777777" w:rsidR="000E5B9C" w:rsidRDefault="000E5B9C"/>
    <w:p w14:paraId="6CC36499" w14:textId="137C0182" w:rsidR="000E5B9C" w:rsidRPr="000E5B9C" w:rsidRDefault="000E5B9C">
      <w:pPr>
        <w:rPr>
          <w:b/>
          <w:bCs/>
        </w:rPr>
      </w:pPr>
      <w:r w:rsidRPr="000E5B9C">
        <w:rPr>
          <w:b/>
          <w:bCs/>
        </w:rPr>
        <w:t>Pelletier and Seip 2019</w:t>
      </w:r>
    </w:p>
    <w:p w14:paraId="6E9A0503" w14:textId="039B4B8E" w:rsidR="000E5B9C" w:rsidRDefault="000E5B9C" w:rsidP="000E5B9C">
      <w:pPr>
        <w:pStyle w:val="NormalWeb"/>
      </w:pPr>
      <w:r>
        <w:t>Census Area: a</w:t>
      </w:r>
      <w:r>
        <w:rPr>
          <w:rFonts w:ascii="Calibri" w:hAnsi="Calibri" w:cs="Calibri"/>
          <w:sz w:val="22"/>
          <w:szCs w:val="22"/>
        </w:rPr>
        <w:t>n aerial census of the high-elevation winter range for Quintette caribou was conducted on April 8</w:t>
      </w:r>
      <w:r>
        <w:rPr>
          <w:rFonts w:ascii="Calibri" w:hAnsi="Calibri" w:cs="Calibri"/>
          <w:position w:val="8"/>
          <w:sz w:val="14"/>
          <w:szCs w:val="14"/>
        </w:rPr>
        <w:t xml:space="preserve">th </w:t>
      </w:r>
      <w:r>
        <w:rPr>
          <w:rFonts w:ascii="Calibri" w:hAnsi="Calibri" w:cs="Calibri"/>
          <w:sz w:val="22"/>
          <w:szCs w:val="22"/>
        </w:rPr>
        <w:t>and 9</w:t>
      </w:r>
      <w:r>
        <w:rPr>
          <w:rFonts w:ascii="Calibri" w:hAnsi="Calibri" w:cs="Calibri"/>
          <w:position w:val="8"/>
          <w:sz w:val="14"/>
          <w:szCs w:val="14"/>
        </w:rPr>
        <w:t>th</w:t>
      </w:r>
      <w:r>
        <w:rPr>
          <w:rFonts w:ascii="Calibri" w:hAnsi="Calibri" w:cs="Calibri"/>
          <w:sz w:val="22"/>
          <w:szCs w:val="22"/>
        </w:rPr>
        <w:t xml:space="preserve">, 2019. A route following alpine and subalpine habitat was flown by helicopter within the entire high-elevation winter range (Figure 3a), with the exception of the Mt. Crum area, which is very rugged and rarely has caribou present during late winter. This area has not been included in previous censuses, except in 2013, when radio-collar data indicated presence of collared caribou. The flight route was recorded using a handheld GPS. </w:t>
      </w:r>
    </w:p>
    <w:p w14:paraId="4D5D4326" w14:textId="46FB2833" w:rsidR="000E5B9C" w:rsidRDefault="000E5B9C">
      <w:r>
        <w:rPr>
          <w:noProof/>
        </w:rPr>
        <w:drawing>
          <wp:inline distT="0" distB="0" distL="0" distR="0" wp14:anchorId="7DA0C84D" wp14:editId="12F756E6">
            <wp:extent cx="5943600" cy="4685030"/>
            <wp:effectExtent l="0" t="0" r="0" b="1270"/>
            <wp:docPr id="249234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34018" name="Picture 249234018"/>
                    <pic:cNvPicPr/>
                  </pic:nvPicPr>
                  <pic:blipFill>
                    <a:blip r:embed="rId17">
                      <a:extLst>
                        <a:ext uri="{28A0092B-C50C-407E-A947-70E740481C1C}">
                          <a14:useLocalDpi xmlns:a14="http://schemas.microsoft.com/office/drawing/2010/main" val="0"/>
                        </a:ext>
                      </a:extLst>
                    </a:blip>
                    <a:stretch>
                      <a:fillRect/>
                    </a:stretch>
                  </pic:blipFill>
                  <pic:spPr>
                    <a:xfrm>
                      <a:off x="0" y="0"/>
                      <a:ext cx="5943600" cy="4685030"/>
                    </a:xfrm>
                    <a:prstGeom prst="rect">
                      <a:avLst/>
                    </a:prstGeom>
                  </pic:spPr>
                </pic:pic>
              </a:graphicData>
            </a:graphic>
          </wp:inline>
        </w:drawing>
      </w:r>
    </w:p>
    <w:p w14:paraId="7CC44CC4" w14:textId="1F2A9848" w:rsidR="000E5B9C" w:rsidRDefault="000E5B9C">
      <w:r>
        <w:t>RESULTS</w:t>
      </w:r>
    </w:p>
    <w:p w14:paraId="49C8A2ED" w14:textId="48F2B412" w:rsidR="000E5B9C" w:rsidRDefault="00204EAD" w:rsidP="000E5B9C">
      <w:pPr>
        <w:pStyle w:val="NormalWeb"/>
        <w:rPr>
          <w:rFonts w:ascii="Calibri" w:hAnsi="Calibri" w:cs="Calibri"/>
          <w:sz w:val="22"/>
          <w:szCs w:val="22"/>
        </w:rPr>
      </w:pPr>
      <w:r>
        <w:t>HEWR</w:t>
      </w:r>
      <w:r w:rsidR="000E5B9C">
        <w:t xml:space="preserve">: </w:t>
      </w:r>
      <w:r w:rsidR="000E5B9C">
        <w:rPr>
          <w:rFonts w:ascii="Calibri" w:hAnsi="Calibri" w:cs="Calibri"/>
          <w:sz w:val="22"/>
          <w:szCs w:val="22"/>
        </w:rPr>
        <w:t xml:space="preserve">there were 48 caribou observed without the use of telemetry (minimum count), and 7 caribou counted using telemetry, therefore, the total count was 55 (Table 1); 6 of 7 functioning radio collars (86%) were found without the use of telemetry (Table 1). Correcting for sightability results in a population estimate of 56 (48/0.86) caribou in the </w:t>
      </w:r>
      <w:r w:rsidR="000E5B9C" w:rsidRPr="000E5B9C">
        <w:rPr>
          <w:rFonts w:ascii="Calibri" w:hAnsi="Calibri" w:cs="Calibri"/>
          <w:sz w:val="22"/>
          <w:szCs w:val="22"/>
        </w:rPr>
        <w:t xml:space="preserve">high-elevation winter range. </w:t>
      </w:r>
    </w:p>
    <w:p w14:paraId="4B5D65F6" w14:textId="77777777" w:rsidR="00A70C41" w:rsidRPr="00A70C41" w:rsidRDefault="00A70C41" w:rsidP="00A70C41">
      <w:r w:rsidRPr="00A70C41">
        <w:t xml:space="preserve">Extrapolation: 6 of 8 functioning radio collars (75%) were found during the survey (four newly </w:t>
      </w:r>
    </w:p>
    <w:p w14:paraId="5A7550EE" w14:textId="522A4491" w:rsidR="00A70C41" w:rsidRPr="00A70C41" w:rsidRDefault="00A70C41" w:rsidP="00A70C41">
      <w:r w:rsidRPr="00A70C41">
        <w:lastRenderedPageBreak/>
        <w:t xml:space="preserve">deployed collars were not included in the total collar count to avoid bias); </w:t>
      </w:r>
      <w:r>
        <w:t xml:space="preserve"> </w:t>
      </w:r>
      <w:r w:rsidRPr="00A70C41">
        <w:t xml:space="preserve">Correcting for sightability results in a population estimate of 64 caribou (48/0.75) for the </w:t>
      </w:r>
    </w:p>
    <w:p w14:paraId="03ACCE24" w14:textId="44E5AF91" w:rsidR="00A70C41" w:rsidRPr="00A70C41" w:rsidRDefault="00A70C41" w:rsidP="00A70C41">
      <w:r w:rsidRPr="00A70C41">
        <w:t xml:space="preserve">entire Quintette range; </w:t>
      </w:r>
      <w:r>
        <w:t xml:space="preserve"> </w:t>
      </w:r>
      <w:r w:rsidRPr="00A70C41">
        <w:t xml:space="preserve">The total count was 88 animals (55 in HEWR and 33 outside of the survey area). Even </w:t>
      </w:r>
      <w:r>
        <w:t xml:space="preserve"> </w:t>
      </w:r>
      <w:r w:rsidRPr="00A70C41">
        <w:t xml:space="preserve">though the corrected population estimate indicates 64 animals, the total count provides the best indication of population size for 2019, since the animals were directly observed. This total count will be used to assess population trends. </w:t>
      </w:r>
    </w:p>
    <w:p w14:paraId="3E54E02E" w14:textId="176CE245" w:rsidR="00A70C41" w:rsidRPr="00A70C41" w:rsidRDefault="00A70C41" w:rsidP="00A70C41">
      <w:commentRangeStart w:id="5"/>
      <w:r w:rsidRPr="00A70C41">
        <w:t xml:space="preserve">The total count was 88 animals (55 in HEWR and 33 outside of the survey area). Even </w:t>
      </w:r>
    </w:p>
    <w:p w14:paraId="5929169B" w14:textId="77777777" w:rsidR="00A70C41" w:rsidRPr="00A70C41" w:rsidRDefault="00A70C41" w:rsidP="00A70C41">
      <w:r w:rsidRPr="00A70C41">
        <w:t xml:space="preserve">though the corrected population estimate indicates 64 animals, the total count provides the best indication of population size for 2019, since the animals were directly observed. </w:t>
      </w:r>
      <w:r w:rsidRPr="00A70C41">
        <w:rPr>
          <w:b/>
          <w:bCs/>
        </w:rPr>
        <w:t>This total count will be used to assess population trends.</w:t>
      </w:r>
      <w:r w:rsidRPr="00A70C41">
        <w:t xml:space="preserve"> </w:t>
      </w:r>
      <w:commentRangeEnd w:id="5"/>
      <w:r w:rsidR="00483E17">
        <w:rPr>
          <w:rStyle w:val="CommentReference"/>
        </w:rPr>
        <w:commentReference w:id="5"/>
      </w:r>
    </w:p>
    <w:p w14:paraId="378E7B18" w14:textId="1855269B" w:rsidR="00A70C41" w:rsidRPr="000E5B9C" w:rsidRDefault="00A70C41" w:rsidP="000E5B9C">
      <w:pPr>
        <w:pStyle w:val="NormalWeb"/>
      </w:pPr>
    </w:p>
    <w:p w14:paraId="5335ABCA" w14:textId="311F2A00" w:rsidR="000E5B9C" w:rsidRPr="000E5B9C" w:rsidRDefault="000E5B9C" w:rsidP="000E5B9C">
      <w:pPr>
        <w:pStyle w:val="NormalWeb"/>
        <w:rPr>
          <w:rFonts w:ascii="Calibri" w:hAnsi="Calibri" w:cs="Calibri"/>
          <w:sz w:val="22"/>
          <w:szCs w:val="22"/>
        </w:rPr>
      </w:pPr>
    </w:p>
    <w:p w14:paraId="46264882" w14:textId="33EE2CB3" w:rsidR="000E5B9C" w:rsidRDefault="000E5B9C">
      <w:r>
        <w:rPr>
          <w:noProof/>
        </w:rPr>
        <w:drawing>
          <wp:inline distT="0" distB="0" distL="0" distR="0" wp14:anchorId="7A22F184" wp14:editId="4FC782B5">
            <wp:extent cx="5943600" cy="4247515"/>
            <wp:effectExtent l="0" t="0" r="0" b="0"/>
            <wp:docPr id="942427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27423" name="Picture 942427423"/>
                    <pic:cNvPicPr/>
                  </pic:nvPicPr>
                  <pic:blipFill>
                    <a:blip r:embed="rId18">
                      <a:extLst>
                        <a:ext uri="{28A0092B-C50C-407E-A947-70E740481C1C}">
                          <a14:useLocalDpi xmlns:a14="http://schemas.microsoft.com/office/drawing/2010/main" val="0"/>
                        </a:ext>
                      </a:extLst>
                    </a:blip>
                    <a:stretch>
                      <a:fillRect/>
                    </a:stretch>
                  </pic:blipFill>
                  <pic:spPr>
                    <a:xfrm>
                      <a:off x="0" y="0"/>
                      <a:ext cx="5943600" cy="4247515"/>
                    </a:xfrm>
                    <a:prstGeom prst="rect">
                      <a:avLst/>
                    </a:prstGeom>
                  </pic:spPr>
                </pic:pic>
              </a:graphicData>
            </a:graphic>
          </wp:inline>
        </w:drawing>
      </w:r>
    </w:p>
    <w:p w14:paraId="1CA7466A" w14:textId="77777777" w:rsidR="00A70C41" w:rsidRDefault="00A70C41"/>
    <w:p w14:paraId="6C68B8B0" w14:textId="77777777" w:rsidR="00A70C41" w:rsidRDefault="00A70C41"/>
    <w:p w14:paraId="055A7E25" w14:textId="77777777" w:rsidR="00A70C41" w:rsidRDefault="00A70C41"/>
    <w:p w14:paraId="29C72C2D" w14:textId="77777777" w:rsidR="00A70C41" w:rsidRDefault="00A70C41"/>
    <w:p w14:paraId="04162457" w14:textId="77777777" w:rsidR="00A70C41" w:rsidRDefault="00A70C41"/>
    <w:p w14:paraId="30F4D2B7" w14:textId="77777777" w:rsidR="00A70C41" w:rsidRDefault="00A70C41"/>
    <w:p w14:paraId="40D3984E" w14:textId="650B4448" w:rsidR="00A70C41" w:rsidRDefault="00A70C41" w:rsidP="00A70C41">
      <w:pPr>
        <w:rPr>
          <w:b/>
          <w:bCs/>
        </w:rPr>
      </w:pPr>
      <w:r w:rsidRPr="000E5B9C">
        <w:rPr>
          <w:b/>
          <w:bCs/>
        </w:rPr>
        <w:lastRenderedPageBreak/>
        <w:t>Pelletier and Seip 20</w:t>
      </w:r>
      <w:r>
        <w:rPr>
          <w:b/>
          <w:bCs/>
        </w:rPr>
        <w:t>20</w:t>
      </w:r>
    </w:p>
    <w:p w14:paraId="3910A8B7" w14:textId="00D14158" w:rsidR="00A70C41" w:rsidRDefault="00A70C41" w:rsidP="00A70C41">
      <w:pPr>
        <w:pStyle w:val="NormalWeb"/>
        <w:rPr>
          <w:rFonts w:ascii="Calibri" w:hAnsi="Calibri" w:cs="Calibri"/>
          <w:sz w:val="22"/>
          <w:szCs w:val="22"/>
        </w:rPr>
      </w:pPr>
      <w:r>
        <w:t xml:space="preserve">Census </w:t>
      </w:r>
      <w:r w:rsidR="00204EAD">
        <w:t>a</w:t>
      </w:r>
      <w:r>
        <w:t>rea:</w:t>
      </w:r>
      <w:r w:rsidRPr="00A70C41">
        <w:rPr>
          <w:rFonts w:ascii="Calibri" w:hAnsi="Calibri" w:cs="Calibri"/>
          <w:sz w:val="22"/>
          <w:szCs w:val="22"/>
        </w:rPr>
        <w:t xml:space="preserve"> </w:t>
      </w:r>
      <w:r>
        <w:rPr>
          <w:rFonts w:ascii="Calibri" w:hAnsi="Calibri" w:cs="Calibri"/>
          <w:sz w:val="22"/>
          <w:szCs w:val="22"/>
        </w:rPr>
        <w:t>An aerial census of the high elevation winter range (survey area) for Quintette caribou was conducted from February 24</w:t>
      </w:r>
      <w:r>
        <w:rPr>
          <w:rFonts w:ascii="Calibri" w:hAnsi="Calibri" w:cs="Calibri"/>
          <w:position w:val="8"/>
          <w:sz w:val="14"/>
          <w:szCs w:val="14"/>
        </w:rPr>
        <w:t xml:space="preserve">th </w:t>
      </w:r>
      <w:r>
        <w:rPr>
          <w:rFonts w:ascii="Calibri" w:hAnsi="Calibri" w:cs="Calibri"/>
          <w:sz w:val="22"/>
          <w:szCs w:val="22"/>
        </w:rPr>
        <w:t>to 27</w:t>
      </w:r>
      <w:r>
        <w:rPr>
          <w:rFonts w:ascii="Calibri" w:hAnsi="Calibri" w:cs="Calibri"/>
          <w:position w:val="8"/>
          <w:sz w:val="14"/>
          <w:szCs w:val="14"/>
        </w:rPr>
        <w:t>th</w:t>
      </w:r>
      <w:r>
        <w:rPr>
          <w:rFonts w:ascii="Calibri" w:hAnsi="Calibri" w:cs="Calibri"/>
          <w:sz w:val="22"/>
          <w:szCs w:val="22"/>
        </w:rPr>
        <w:t xml:space="preserve">, 2020. A survey following alpine and subalpine habitat was flown by helicopter within the entire high elevation winter range (Figure 3), except for the Mt. Crum area, which is very rugged and rarely has caribou present during late winter. This area is only included in the survey when early/late winter GPS data indicates the presence of caribou. The flight route was recorded using a handheld GPS. </w:t>
      </w:r>
    </w:p>
    <w:p w14:paraId="48B785A7" w14:textId="38A7F7CE" w:rsidR="00A70C41" w:rsidRDefault="00A70C41" w:rsidP="00A70C41">
      <w:pPr>
        <w:pStyle w:val="NormalWeb"/>
      </w:pPr>
      <w:r>
        <w:rPr>
          <w:noProof/>
          <w14:ligatures w14:val="standardContextual"/>
        </w:rPr>
        <w:drawing>
          <wp:inline distT="0" distB="0" distL="0" distR="0" wp14:anchorId="1EDA6165" wp14:editId="3C72F7C7">
            <wp:extent cx="3454059" cy="2952925"/>
            <wp:effectExtent l="0" t="0" r="635" b="0"/>
            <wp:docPr id="315357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57225" name="Picture 315357225"/>
                    <pic:cNvPicPr/>
                  </pic:nvPicPr>
                  <pic:blipFill>
                    <a:blip r:embed="rId19">
                      <a:extLst>
                        <a:ext uri="{28A0092B-C50C-407E-A947-70E740481C1C}">
                          <a14:useLocalDpi xmlns:a14="http://schemas.microsoft.com/office/drawing/2010/main" val="0"/>
                        </a:ext>
                      </a:extLst>
                    </a:blip>
                    <a:stretch>
                      <a:fillRect/>
                    </a:stretch>
                  </pic:blipFill>
                  <pic:spPr>
                    <a:xfrm>
                      <a:off x="0" y="0"/>
                      <a:ext cx="3465552" cy="2962751"/>
                    </a:xfrm>
                    <a:prstGeom prst="rect">
                      <a:avLst/>
                    </a:prstGeom>
                  </pic:spPr>
                </pic:pic>
              </a:graphicData>
            </a:graphic>
          </wp:inline>
        </w:drawing>
      </w:r>
    </w:p>
    <w:p w14:paraId="6B88F9C0" w14:textId="77777777" w:rsidR="00A70C41" w:rsidRDefault="00A70C41" w:rsidP="00A70C41">
      <w:pPr>
        <w:pStyle w:val="NormalWeb"/>
      </w:pPr>
    </w:p>
    <w:p w14:paraId="7F16D5C0" w14:textId="77777777" w:rsidR="00A70C41" w:rsidRDefault="00A70C41" w:rsidP="00A70C41">
      <w:pPr>
        <w:pStyle w:val="NormalWeb"/>
      </w:pPr>
    </w:p>
    <w:p w14:paraId="3D1FB4FD" w14:textId="77777777" w:rsidR="00A70C41" w:rsidRDefault="00A70C41" w:rsidP="00A70C41">
      <w:r>
        <w:t>RESULTS</w:t>
      </w:r>
    </w:p>
    <w:p w14:paraId="1D7AC879" w14:textId="789E702D" w:rsidR="00A70C41" w:rsidRPr="000448FB" w:rsidRDefault="00204EAD" w:rsidP="00A70C41">
      <w:pPr>
        <w:pStyle w:val="NormalWeb"/>
      </w:pPr>
      <w:r>
        <w:t>HEWR</w:t>
      </w:r>
      <w:r w:rsidR="00A70C41">
        <w:t xml:space="preserve">: </w:t>
      </w:r>
      <w:r w:rsidR="00A70C41">
        <w:rPr>
          <w:rFonts w:ascii="Calibri" w:hAnsi="Calibri" w:cs="Calibri"/>
          <w:sz w:val="22"/>
          <w:szCs w:val="22"/>
        </w:rPr>
        <w:t xml:space="preserve">there were 14 caribou (10 adults and 4 calves) observed without the use of telemetry (minimum count), and 3 caribou (2 adults and one calf) counted using telemetry, therefore, the total count was 17; </w:t>
      </w:r>
    </w:p>
    <w:p w14:paraId="2EEAA69B" w14:textId="2DB4F099" w:rsidR="000448FB" w:rsidRDefault="00A70C41" w:rsidP="00A70C41">
      <w:pPr>
        <w:pStyle w:val="NormalWeb"/>
        <w:rPr>
          <w:rFonts w:ascii="Calibri" w:hAnsi="Calibri" w:cs="Calibri"/>
          <w:sz w:val="22"/>
          <w:szCs w:val="22"/>
        </w:rPr>
      </w:pPr>
      <w:commentRangeStart w:id="6"/>
      <w:r w:rsidRPr="00A70C41">
        <w:t xml:space="preserve">Extrapolation: </w:t>
      </w:r>
      <w:r>
        <w:rPr>
          <w:rFonts w:ascii="Calibri" w:hAnsi="Calibri" w:cs="Calibri"/>
          <w:sz w:val="22"/>
          <w:szCs w:val="22"/>
        </w:rPr>
        <w:t>a total of 47 animals were observed.</w:t>
      </w:r>
      <w:commentRangeEnd w:id="6"/>
      <w:r w:rsidR="00483E17">
        <w:rPr>
          <w:rStyle w:val="CommentReference"/>
          <w:rFonts w:asciiTheme="minorHAnsi" w:eastAsiaTheme="minorHAnsi" w:hAnsiTheme="minorHAnsi" w:cstheme="minorBidi"/>
          <w:kern w:val="2"/>
          <w14:ligatures w14:val="standardContextual"/>
        </w:rPr>
        <w:commentReference w:id="6"/>
      </w:r>
    </w:p>
    <w:p w14:paraId="3873BD50" w14:textId="77777777" w:rsidR="000448FB" w:rsidRDefault="000448FB" w:rsidP="000448FB">
      <w:pPr>
        <w:pStyle w:val="NormalWeb"/>
        <w:rPr>
          <w:rFonts w:ascii="Calibri" w:hAnsi="Calibri" w:cs="Calibri"/>
          <w:b/>
          <w:bCs/>
          <w:sz w:val="22"/>
          <w:szCs w:val="22"/>
        </w:rPr>
      </w:pPr>
      <w:r>
        <w:rPr>
          <w:rFonts w:ascii="Calibri" w:hAnsi="Calibri" w:cs="Calibri"/>
          <w:sz w:val="22"/>
          <w:szCs w:val="22"/>
        </w:rPr>
        <w:t xml:space="preserve">Results indicate that most animals may have been missed during the survey, rather than a population decline occurred. Two factors could explain the atypical winter distribution observed in 2020. </w:t>
      </w:r>
      <w:r w:rsidRPr="000448FB">
        <w:rPr>
          <w:rFonts w:ascii="Calibri" w:hAnsi="Calibri" w:cs="Calibri"/>
          <w:b/>
          <w:bCs/>
          <w:sz w:val="22"/>
          <w:szCs w:val="22"/>
        </w:rPr>
        <w:t xml:space="preserve">Since most animals were missed during the survey, these proposed population estimates are not reliable, and should not be used for trend analyses. </w:t>
      </w:r>
    </w:p>
    <w:p w14:paraId="63BC49C7" w14:textId="77777777" w:rsidR="000448FB" w:rsidRDefault="000448FB" w:rsidP="000448FB">
      <w:pPr>
        <w:pStyle w:val="NormalWeb"/>
      </w:pPr>
    </w:p>
    <w:p w14:paraId="3B32E88B" w14:textId="4B328525" w:rsidR="000448FB" w:rsidRDefault="000448FB" w:rsidP="00A70C41">
      <w:pPr>
        <w:pStyle w:val="NormalWeb"/>
      </w:pPr>
    </w:p>
    <w:p w14:paraId="05AA3990" w14:textId="3BDE5956" w:rsidR="00A70C41" w:rsidRPr="00A70C41" w:rsidDel="00EB2F5C" w:rsidRDefault="00A70C41" w:rsidP="00A70C41">
      <w:pPr>
        <w:rPr>
          <w:del w:id="7" w:author="Pelletier, Agnes WLRS:EX" w:date="2023-07-18T15:03:00Z"/>
        </w:rPr>
      </w:pPr>
    </w:p>
    <w:p w14:paraId="3B20A37B" w14:textId="6013D376" w:rsidR="00A70C41" w:rsidDel="00EB2F5C" w:rsidRDefault="00A70C41" w:rsidP="00A70C41">
      <w:pPr>
        <w:pStyle w:val="NormalWeb"/>
        <w:rPr>
          <w:del w:id="8" w:author="Pelletier, Agnes WLRS:EX" w:date="2023-07-18T15:04:00Z"/>
        </w:rPr>
      </w:pPr>
    </w:p>
    <w:p w14:paraId="5DAAA263" w14:textId="1CBD381D" w:rsidR="00A70C41" w:rsidRPr="00A70C41" w:rsidRDefault="00A70C41" w:rsidP="00A70C41">
      <w:r>
        <w:rPr>
          <w:noProof/>
        </w:rPr>
        <w:drawing>
          <wp:inline distT="0" distB="0" distL="0" distR="0" wp14:anchorId="221E7672" wp14:editId="7CB59989">
            <wp:extent cx="5943600" cy="4170680"/>
            <wp:effectExtent l="0" t="0" r="0" b="0"/>
            <wp:docPr id="1587020858"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0858" name="Picture 13" descr="A table with numbers and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170680"/>
                    </a:xfrm>
                    <a:prstGeom prst="rect">
                      <a:avLst/>
                    </a:prstGeom>
                  </pic:spPr>
                </pic:pic>
              </a:graphicData>
            </a:graphic>
          </wp:inline>
        </w:drawing>
      </w:r>
    </w:p>
    <w:p w14:paraId="420E7CB9" w14:textId="77777777" w:rsidR="00A70C41" w:rsidRDefault="00A70C41"/>
    <w:p w14:paraId="185025F5" w14:textId="77777777" w:rsidR="000448FB" w:rsidRDefault="000448FB" w:rsidP="00A70C41">
      <w:pPr>
        <w:rPr>
          <w:b/>
          <w:bCs/>
        </w:rPr>
      </w:pPr>
    </w:p>
    <w:p w14:paraId="2DF31C08" w14:textId="77777777" w:rsidR="000448FB" w:rsidRDefault="000448FB" w:rsidP="00A70C41">
      <w:pPr>
        <w:rPr>
          <w:b/>
          <w:bCs/>
        </w:rPr>
      </w:pPr>
    </w:p>
    <w:p w14:paraId="75CFE921" w14:textId="77777777" w:rsidR="000448FB" w:rsidRDefault="000448FB" w:rsidP="00A70C41">
      <w:pPr>
        <w:rPr>
          <w:b/>
          <w:bCs/>
        </w:rPr>
      </w:pPr>
    </w:p>
    <w:p w14:paraId="6EA5DD1E" w14:textId="77777777" w:rsidR="000448FB" w:rsidRDefault="000448FB" w:rsidP="00A70C41">
      <w:pPr>
        <w:rPr>
          <w:b/>
          <w:bCs/>
        </w:rPr>
      </w:pPr>
    </w:p>
    <w:p w14:paraId="3E3F5AEC" w14:textId="77777777" w:rsidR="000448FB" w:rsidRDefault="000448FB" w:rsidP="00A70C41">
      <w:pPr>
        <w:rPr>
          <w:b/>
          <w:bCs/>
        </w:rPr>
      </w:pPr>
    </w:p>
    <w:p w14:paraId="6F7EF862" w14:textId="77777777" w:rsidR="000448FB" w:rsidRDefault="000448FB" w:rsidP="00A70C41">
      <w:pPr>
        <w:rPr>
          <w:b/>
          <w:bCs/>
        </w:rPr>
      </w:pPr>
    </w:p>
    <w:p w14:paraId="5BBE6C77" w14:textId="77777777" w:rsidR="000448FB" w:rsidRDefault="000448FB" w:rsidP="00A70C41">
      <w:pPr>
        <w:rPr>
          <w:b/>
          <w:bCs/>
        </w:rPr>
      </w:pPr>
    </w:p>
    <w:p w14:paraId="39E5EFBD" w14:textId="77777777" w:rsidR="000448FB" w:rsidRDefault="000448FB" w:rsidP="00A70C41">
      <w:pPr>
        <w:rPr>
          <w:b/>
          <w:bCs/>
        </w:rPr>
      </w:pPr>
    </w:p>
    <w:p w14:paraId="1EF193A8" w14:textId="77777777" w:rsidR="000448FB" w:rsidRDefault="000448FB" w:rsidP="00A70C41">
      <w:pPr>
        <w:rPr>
          <w:b/>
          <w:bCs/>
        </w:rPr>
      </w:pPr>
    </w:p>
    <w:p w14:paraId="69E5D16E" w14:textId="77777777" w:rsidR="000448FB" w:rsidRDefault="000448FB" w:rsidP="00A70C41">
      <w:pPr>
        <w:rPr>
          <w:b/>
          <w:bCs/>
        </w:rPr>
      </w:pPr>
    </w:p>
    <w:p w14:paraId="12BBDB48" w14:textId="77777777" w:rsidR="000448FB" w:rsidRDefault="000448FB" w:rsidP="00A70C41">
      <w:pPr>
        <w:rPr>
          <w:b/>
          <w:bCs/>
        </w:rPr>
      </w:pPr>
    </w:p>
    <w:p w14:paraId="3AA8B1AE" w14:textId="77777777" w:rsidR="000448FB" w:rsidRDefault="000448FB" w:rsidP="00A70C41">
      <w:pPr>
        <w:rPr>
          <w:b/>
          <w:bCs/>
        </w:rPr>
      </w:pPr>
    </w:p>
    <w:p w14:paraId="6558EF39" w14:textId="77777777" w:rsidR="000448FB" w:rsidRDefault="000448FB" w:rsidP="00A70C41">
      <w:pPr>
        <w:rPr>
          <w:b/>
          <w:bCs/>
        </w:rPr>
      </w:pPr>
    </w:p>
    <w:p w14:paraId="2E8C5EED" w14:textId="77777777" w:rsidR="000448FB" w:rsidRDefault="000448FB" w:rsidP="00A70C41">
      <w:pPr>
        <w:rPr>
          <w:b/>
          <w:bCs/>
        </w:rPr>
      </w:pPr>
    </w:p>
    <w:p w14:paraId="74E81100" w14:textId="77777777" w:rsidR="000448FB" w:rsidRDefault="000448FB" w:rsidP="00A70C41">
      <w:pPr>
        <w:rPr>
          <w:b/>
          <w:bCs/>
        </w:rPr>
      </w:pPr>
    </w:p>
    <w:p w14:paraId="29764250" w14:textId="77777777" w:rsidR="000448FB" w:rsidRDefault="000448FB" w:rsidP="00A70C41">
      <w:pPr>
        <w:rPr>
          <w:b/>
          <w:bCs/>
        </w:rPr>
      </w:pPr>
    </w:p>
    <w:p w14:paraId="40B62389" w14:textId="05E125DD" w:rsidR="00A70C41" w:rsidRDefault="00A70C41" w:rsidP="00A70C41">
      <w:pPr>
        <w:rPr>
          <w:b/>
          <w:bCs/>
        </w:rPr>
      </w:pPr>
      <w:r w:rsidRPr="000E5B9C">
        <w:rPr>
          <w:b/>
          <w:bCs/>
        </w:rPr>
        <w:lastRenderedPageBreak/>
        <w:t xml:space="preserve">Pelletier and </w:t>
      </w:r>
      <w:r>
        <w:rPr>
          <w:b/>
          <w:bCs/>
        </w:rPr>
        <w:t>Watt</w:t>
      </w:r>
      <w:r w:rsidRPr="000E5B9C">
        <w:rPr>
          <w:b/>
          <w:bCs/>
        </w:rPr>
        <w:t xml:space="preserve"> 20</w:t>
      </w:r>
      <w:r>
        <w:rPr>
          <w:b/>
          <w:bCs/>
        </w:rPr>
        <w:t>21</w:t>
      </w:r>
    </w:p>
    <w:p w14:paraId="5A52E79C" w14:textId="5F951715" w:rsidR="00A70C41" w:rsidRDefault="00A70C41" w:rsidP="00A70C41">
      <w:r>
        <w:t>Census Area:</w:t>
      </w:r>
      <w:r w:rsidR="000448FB">
        <w:t xml:space="preserve"> This is where the census area deviates from Seip historical area</w:t>
      </w:r>
    </w:p>
    <w:p w14:paraId="51B8968D" w14:textId="77777777" w:rsidR="00A70C41" w:rsidRDefault="00A70C41"/>
    <w:p w14:paraId="18BE0927" w14:textId="77777777" w:rsidR="000448FB" w:rsidRDefault="000448FB" w:rsidP="00A70C41">
      <w:r>
        <w:rPr>
          <w:noProof/>
        </w:rPr>
        <w:drawing>
          <wp:inline distT="0" distB="0" distL="0" distR="0" wp14:anchorId="4A036618" wp14:editId="04C9B4FE">
            <wp:extent cx="3061982" cy="3902064"/>
            <wp:effectExtent l="0" t="0" r="0" b="0"/>
            <wp:docPr id="873572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72405" name="Picture 873572405"/>
                    <pic:cNvPicPr/>
                  </pic:nvPicPr>
                  <pic:blipFill>
                    <a:blip r:embed="rId21">
                      <a:extLst>
                        <a:ext uri="{28A0092B-C50C-407E-A947-70E740481C1C}">
                          <a14:useLocalDpi xmlns:a14="http://schemas.microsoft.com/office/drawing/2010/main" val="0"/>
                        </a:ext>
                      </a:extLst>
                    </a:blip>
                    <a:stretch>
                      <a:fillRect/>
                    </a:stretch>
                  </pic:blipFill>
                  <pic:spPr>
                    <a:xfrm>
                      <a:off x="0" y="0"/>
                      <a:ext cx="3076895" cy="3921069"/>
                    </a:xfrm>
                    <a:prstGeom prst="rect">
                      <a:avLst/>
                    </a:prstGeom>
                  </pic:spPr>
                </pic:pic>
              </a:graphicData>
            </a:graphic>
          </wp:inline>
        </w:drawing>
      </w:r>
    </w:p>
    <w:p w14:paraId="774FD0C2" w14:textId="75A36747" w:rsidR="00A70C41" w:rsidRDefault="00A70C41" w:rsidP="00A70C41">
      <w:r>
        <w:t>RESULTS</w:t>
      </w:r>
    </w:p>
    <w:p w14:paraId="23B20C99" w14:textId="75FC3640" w:rsidR="000448FB" w:rsidRDefault="00204EAD" w:rsidP="000448FB">
      <w:pPr>
        <w:pStyle w:val="NormalWeb"/>
      </w:pPr>
      <w:r>
        <w:t>HEWR</w:t>
      </w:r>
      <w:r w:rsidR="00A70C41">
        <w:t xml:space="preserve">: </w:t>
      </w:r>
      <w:r w:rsidR="000448FB">
        <w:rPr>
          <w:rFonts w:ascii="TimesNewRomanPSMT" w:hAnsi="TimesNewRomanPSMT"/>
          <w:sz w:val="22"/>
          <w:szCs w:val="22"/>
        </w:rPr>
        <w:t xml:space="preserve">there were 49 caribou (28 cows, 10 bulls, 1 unknown adult and 10 calves) observed without the use of telemetry, and 11 caribou (7 cow, 3 bulls and 1 calf) counted using telemetry, therefore, the minimum count was 60; </w:t>
      </w:r>
      <w:r w:rsidR="00D87B44">
        <w:rPr>
          <w:rFonts w:ascii="TimesNewRomanPSMT" w:hAnsi="TimesNewRomanPSMT"/>
          <w:sz w:val="22"/>
          <w:szCs w:val="22"/>
        </w:rPr>
        <w:t>4 of 8 collars in HEWR were seen.</w:t>
      </w:r>
    </w:p>
    <w:p w14:paraId="6AB27D0E" w14:textId="18F8C90E" w:rsidR="000448FB" w:rsidRDefault="00A70C41" w:rsidP="000448FB">
      <w:pPr>
        <w:pStyle w:val="NormalWeb"/>
        <w:rPr>
          <w:ins w:id="9" w:author="Pelletier, Agnes WLRS:EX" w:date="2023-07-18T14:58:00Z"/>
          <w:rFonts w:ascii="TimesNewRomanPSMT" w:hAnsi="TimesNewRomanPSMT"/>
          <w:sz w:val="22"/>
          <w:szCs w:val="22"/>
        </w:rPr>
      </w:pPr>
      <w:r w:rsidRPr="00A70C41">
        <w:t xml:space="preserve">Extrapolation: </w:t>
      </w:r>
      <w:r w:rsidR="00BC05E0">
        <w:t xml:space="preserve"> Excluding Boone Taylor area, and only focusing on QT HEWR and HESR which Agnes suggested is most comparable to Dale’ counts (pers comm July 14, 2023), then 57</w:t>
      </w:r>
      <w:r w:rsidR="00D87B44">
        <w:t xml:space="preserve"> caribou were observed in the QT without use of telemetry. </w:t>
      </w:r>
      <w:r w:rsidR="00BC05E0">
        <w:t>6</w:t>
      </w:r>
      <w:r w:rsidR="00D87B44">
        <w:t xml:space="preserve"> of 1</w:t>
      </w:r>
      <w:r w:rsidR="00BC05E0">
        <w:t>1</w:t>
      </w:r>
      <w:r w:rsidR="00D87B44">
        <w:t xml:space="preserve"> collars were observed. The minimum count using telemetry was </w:t>
      </w:r>
      <w:r w:rsidR="00BC05E0">
        <w:rPr>
          <w:rFonts w:ascii="TimesNewRomanPSMT" w:hAnsi="TimesNewRomanPSMT"/>
          <w:sz w:val="22"/>
          <w:szCs w:val="22"/>
        </w:rPr>
        <w:t>71</w:t>
      </w:r>
      <w:r w:rsidR="000448FB">
        <w:rPr>
          <w:rFonts w:ascii="TimesNewRomanPSMT" w:hAnsi="TimesNewRomanPSMT"/>
          <w:sz w:val="22"/>
          <w:szCs w:val="22"/>
        </w:rPr>
        <w:t xml:space="preserve"> caribou. </w:t>
      </w:r>
    </w:p>
    <w:p w14:paraId="1FF7391D" w14:textId="5D64087C" w:rsidR="00483E17" w:rsidRDefault="00483E17" w:rsidP="000448FB">
      <w:pPr>
        <w:pStyle w:val="NormalWeb"/>
        <w:rPr>
          <w:ins w:id="10" w:author="Pelletier, Agnes WLRS:EX" w:date="2023-07-18T14:58:00Z"/>
          <w:rFonts w:ascii="TimesNewRomanPSMT" w:hAnsi="TimesNewRomanPSMT"/>
          <w:sz w:val="22"/>
          <w:szCs w:val="22"/>
        </w:rPr>
      </w:pPr>
      <w:ins w:id="11" w:author="Pelletier, Agnes WLRS:EX" w:date="2023-07-18T14:58:00Z">
        <w:r>
          <w:rPr>
            <w:rFonts w:ascii="TimesNewRomanPSMT" w:hAnsi="TimesNewRomanPSMT"/>
            <w:sz w:val="22"/>
            <w:szCs w:val="22"/>
          </w:rPr>
          <w:t xml:space="preserve">To be comparable, I would say that you need to focus </w:t>
        </w:r>
      </w:ins>
      <w:ins w:id="12" w:author="Pelletier, Agnes WLRS:EX" w:date="2023-07-18T15:06:00Z">
        <w:r w:rsidR="00EB2F5C">
          <w:rPr>
            <w:rFonts w:ascii="TimesNewRomanPSMT" w:hAnsi="TimesNewRomanPSMT"/>
            <w:sz w:val="22"/>
            <w:szCs w:val="22"/>
          </w:rPr>
          <w:t xml:space="preserve">the extrapolation numerator </w:t>
        </w:r>
      </w:ins>
      <w:ins w:id="13" w:author="Pelletier, Agnes WLRS:EX" w:date="2023-07-18T14:58:00Z">
        <w:r>
          <w:rPr>
            <w:rFonts w:ascii="TimesNewRomanPSMT" w:hAnsi="TimesNewRomanPSMT"/>
            <w:sz w:val="22"/>
            <w:szCs w:val="22"/>
          </w:rPr>
          <w:t>on HEWR only</w:t>
        </w:r>
      </w:ins>
      <w:ins w:id="14" w:author="Pelletier, Agnes WLRS:EX" w:date="2023-07-18T15:06:00Z">
        <w:r w:rsidR="00EB2F5C">
          <w:rPr>
            <w:rFonts w:ascii="TimesNewRomanPSMT" w:hAnsi="TimesNewRomanPSMT"/>
            <w:sz w:val="22"/>
            <w:szCs w:val="22"/>
          </w:rPr>
          <w:t xml:space="preserve"> for sightability</w:t>
        </w:r>
      </w:ins>
      <w:ins w:id="15" w:author="Pelletier, Agnes WLRS:EX" w:date="2023-07-18T14:58:00Z">
        <w:r>
          <w:rPr>
            <w:rFonts w:ascii="TimesNewRomanPSMT" w:hAnsi="TimesNewRomanPSMT"/>
            <w:sz w:val="22"/>
            <w:szCs w:val="22"/>
          </w:rPr>
          <w:t xml:space="preserve"> (not HESR which was only ever flown to track</w:t>
        </w:r>
      </w:ins>
      <w:ins w:id="16" w:author="Pelletier, Agnes WLRS:EX" w:date="2023-07-18T15:01:00Z">
        <w:r w:rsidR="00EB2F5C">
          <w:rPr>
            <w:rFonts w:ascii="TimesNewRomanPSMT" w:hAnsi="TimesNewRomanPSMT"/>
            <w:sz w:val="22"/>
            <w:szCs w:val="22"/>
          </w:rPr>
          <w:t xml:space="preserve"> by Dale</w:t>
        </w:r>
      </w:ins>
      <w:ins w:id="17" w:author="Pelletier, Agnes WLRS:EX" w:date="2023-07-18T14:58:00Z">
        <w:r>
          <w:rPr>
            <w:rFonts w:ascii="TimesNewRomanPSMT" w:hAnsi="TimesNewRomanPSMT"/>
            <w:sz w:val="22"/>
            <w:szCs w:val="22"/>
          </w:rPr>
          <w:t xml:space="preserve">). </w:t>
        </w:r>
      </w:ins>
      <w:ins w:id="18" w:author="Pelletier, Agnes WLRS:EX" w:date="2023-07-18T15:17:00Z">
        <w:r w:rsidR="00B81BDA">
          <w:rPr>
            <w:rFonts w:ascii="TimesNewRomanPSMT" w:hAnsi="TimesNewRomanPSMT"/>
            <w:sz w:val="22"/>
            <w:szCs w:val="22"/>
          </w:rPr>
          <w:t>I believe his extrapolation is always: HEWR collars seen/(sum of HEWR+HESR collars).</w:t>
        </w:r>
      </w:ins>
    </w:p>
    <w:p w14:paraId="72973C05" w14:textId="427452F0" w:rsidR="00B81BDA" w:rsidRDefault="00483E17" w:rsidP="000448FB">
      <w:pPr>
        <w:pStyle w:val="NormalWeb"/>
        <w:rPr>
          <w:ins w:id="19" w:author="Pelletier, Agnes WLRS:EX" w:date="2023-07-18T15:00:00Z"/>
          <w:rFonts w:ascii="TimesNewRomanPSMT" w:hAnsi="TimesNewRomanPSMT"/>
          <w:sz w:val="22"/>
          <w:szCs w:val="22"/>
        </w:rPr>
      </w:pPr>
      <w:ins w:id="20" w:author="Pelletier, Agnes WLRS:EX" w:date="2023-07-18T14:58:00Z">
        <w:r>
          <w:rPr>
            <w:rFonts w:ascii="TimesNewRomanPSMT" w:hAnsi="TimesNewRomanPSMT"/>
            <w:sz w:val="22"/>
            <w:szCs w:val="22"/>
          </w:rPr>
          <w:t xml:space="preserve">So here, that would be 49 animals seen in HEWR, and </w:t>
        </w:r>
      </w:ins>
      <w:ins w:id="21" w:author="Pelletier, Agnes WLRS:EX" w:date="2023-07-18T14:59:00Z">
        <w:r>
          <w:rPr>
            <w:rFonts w:ascii="TimesNewRomanPSMT" w:hAnsi="TimesNewRomanPSMT"/>
            <w:sz w:val="22"/>
            <w:szCs w:val="22"/>
          </w:rPr>
          <w:t>4</w:t>
        </w:r>
        <w:r w:rsidR="00EB2F5C">
          <w:rPr>
            <w:rFonts w:ascii="TimesNewRomanPSMT" w:hAnsi="TimesNewRomanPSMT"/>
            <w:sz w:val="22"/>
            <w:szCs w:val="22"/>
          </w:rPr>
          <w:t xml:space="preserve"> of </w:t>
        </w:r>
        <w:r>
          <w:rPr>
            <w:rFonts w:ascii="TimesNewRomanPSMT" w:hAnsi="TimesNewRomanPSMT"/>
            <w:sz w:val="22"/>
            <w:szCs w:val="22"/>
          </w:rPr>
          <w:t>11 collars seen</w:t>
        </w:r>
        <w:r w:rsidR="00EB2F5C">
          <w:rPr>
            <w:rFonts w:ascii="TimesNewRomanPSMT" w:hAnsi="TimesNewRomanPSMT"/>
            <w:sz w:val="22"/>
            <w:szCs w:val="22"/>
          </w:rPr>
          <w:t xml:space="preserve"> (not 6/11 as 2 of the 6 were in the HESR</w:t>
        </w:r>
      </w:ins>
      <w:ins w:id="22" w:author="Pelletier, Agnes WLRS:EX" w:date="2023-07-18T15:17:00Z">
        <w:r w:rsidR="00B81BDA">
          <w:rPr>
            <w:rFonts w:ascii="TimesNewRomanPSMT" w:hAnsi="TimesNewRomanPSMT"/>
            <w:sz w:val="22"/>
            <w:szCs w:val="22"/>
          </w:rPr>
          <w:t xml:space="preserve"> and woul</w:t>
        </w:r>
      </w:ins>
      <w:ins w:id="23" w:author="Pelletier, Agnes WLRS:EX" w:date="2023-07-18T15:18:00Z">
        <w:r w:rsidR="00B81BDA">
          <w:rPr>
            <w:rFonts w:ascii="TimesNewRomanPSMT" w:hAnsi="TimesNewRomanPSMT"/>
            <w:sz w:val="22"/>
            <w:szCs w:val="22"/>
          </w:rPr>
          <w:t>d have been tracked by Dale, not surveyed</w:t>
        </w:r>
      </w:ins>
      <w:ins w:id="24" w:author="Pelletier, Agnes WLRS:EX" w:date="2023-07-18T14:59:00Z">
        <w:r w:rsidR="00EB2F5C">
          <w:rPr>
            <w:rFonts w:ascii="TimesNewRomanPSMT" w:hAnsi="TimesNewRomanPSMT"/>
            <w:sz w:val="22"/>
            <w:szCs w:val="22"/>
          </w:rPr>
          <w:t>)</w:t>
        </w:r>
      </w:ins>
      <w:ins w:id="25" w:author="Pelletier, Agnes WLRS:EX" w:date="2023-07-18T15:07:00Z">
        <w:r w:rsidR="00EB2F5C">
          <w:rPr>
            <w:rFonts w:ascii="TimesNewRomanPSMT" w:hAnsi="TimesNewRomanPSMT"/>
            <w:sz w:val="22"/>
            <w:szCs w:val="22"/>
          </w:rPr>
          <w:t xml:space="preserve">; it’s still including the HESR collars in the denominator. </w:t>
        </w:r>
      </w:ins>
      <w:ins w:id="26" w:author="Pelletier, Agnes WLRS:EX" w:date="2023-07-18T15:16:00Z">
        <w:r w:rsidR="00B81BDA">
          <w:rPr>
            <w:rFonts w:ascii="TimesNewRomanPSMT" w:hAnsi="TimesNewRomanPSMT"/>
            <w:sz w:val="22"/>
            <w:szCs w:val="22"/>
          </w:rPr>
          <w:t>That would be: 49/0.36 = 136 pop estimate</w:t>
        </w:r>
      </w:ins>
      <w:ins w:id="27" w:author="Pelletier, Agnes WLRS:EX" w:date="2023-07-18T15:17:00Z">
        <w:r w:rsidR="00B81BDA">
          <w:rPr>
            <w:rFonts w:ascii="TimesNewRomanPSMT" w:hAnsi="TimesNewRomanPSMT"/>
            <w:sz w:val="22"/>
            <w:szCs w:val="22"/>
          </w:rPr>
          <w:t xml:space="preserve">. </w:t>
        </w:r>
      </w:ins>
    </w:p>
    <w:p w14:paraId="058E3984" w14:textId="510F1F20" w:rsidR="00EB2F5C" w:rsidRDefault="00EB2F5C" w:rsidP="000448FB">
      <w:pPr>
        <w:pStyle w:val="NormalWeb"/>
      </w:pPr>
      <w:ins w:id="28" w:author="Pelletier, Agnes WLRS:EX" w:date="2023-07-18T15:00:00Z">
        <w:r>
          <w:rPr>
            <w:rFonts w:ascii="TimesNewRomanPSMT" w:hAnsi="TimesNewRomanPSMT"/>
            <w:sz w:val="22"/>
            <w:szCs w:val="22"/>
          </w:rPr>
          <w:t xml:space="preserve">If you compare </w:t>
        </w:r>
      </w:ins>
      <w:ins w:id="29" w:author="Pelletier, Agnes WLRS:EX" w:date="2023-07-18T15:01:00Z">
        <w:r>
          <w:rPr>
            <w:rFonts w:ascii="TimesNewRomanPSMT" w:hAnsi="TimesNewRomanPSMT"/>
            <w:sz w:val="22"/>
            <w:szCs w:val="22"/>
          </w:rPr>
          <w:t xml:space="preserve">the </w:t>
        </w:r>
      </w:ins>
      <w:ins w:id="30" w:author="Pelletier, Agnes WLRS:EX" w:date="2023-07-18T15:00:00Z">
        <w:r>
          <w:rPr>
            <w:rFonts w:ascii="TimesNewRomanPSMT" w:hAnsi="TimesNewRomanPSMT"/>
            <w:sz w:val="22"/>
            <w:szCs w:val="22"/>
          </w:rPr>
          <w:t xml:space="preserve">map from 2020 and </w:t>
        </w:r>
      </w:ins>
      <w:ins w:id="31" w:author="Pelletier, Agnes WLRS:EX" w:date="2023-07-18T15:01:00Z">
        <w:r>
          <w:rPr>
            <w:rFonts w:ascii="TimesNewRomanPSMT" w:hAnsi="TimesNewRomanPSMT"/>
            <w:sz w:val="22"/>
            <w:szCs w:val="22"/>
          </w:rPr>
          <w:t xml:space="preserve">the </w:t>
        </w:r>
      </w:ins>
      <w:ins w:id="32" w:author="Pelletier, Agnes WLRS:EX" w:date="2023-07-18T15:00:00Z">
        <w:r>
          <w:rPr>
            <w:rFonts w:ascii="TimesNewRomanPSMT" w:hAnsi="TimesNewRomanPSMT"/>
            <w:sz w:val="22"/>
            <w:szCs w:val="22"/>
          </w:rPr>
          <w:t>map from 2021, the purple triangles in 2020 were tracked; we then expanded</w:t>
        </w:r>
      </w:ins>
      <w:ins w:id="33" w:author="Pelletier, Agnes WLRS:EX" w:date="2023-07-18T15:01:00Z">
        <w:r>
          <w:rPr>
            <w:rFonts w:ascii="TimesNewRomanPSMT" w:hAnsi="TimesNewRomanPSMT"/>
            <w:sz w:val="22"/>
            <w:szCs w:val="22"/>
          </w:rPr>
          <w:t xml:space="preserve"> the survey area to include the HESR AND Boone</w:t>
        </w:r>
      </w:ins>
      <w:ins w:id="34" w:author="Pelletier, Agnes WLRS:EX" w:date="2023-07-18T15:02:00Z">
        <w:r>
          <w:rPr>
            <w:rFonts w:ascii="TimesNewRomanPSMT" w:hAnsi="TimesNewRomanPSMT"/>
            <w:sz w:val="22"/>
            <w:szCs w:val="22"/>
          </w:rPr>
          <w:t xml:space="preserve"> Taylor-Shark’s Fin</w:t>
        </w:r>
      </w:ins>
      <w:ins w:id="35" w:author="Pelletier, Agnes WLRS:EX" w:date="2023-07-18T15:00:00Z">
        <w:r>
          <w:rPr>
            <w:rFonts w:ascii="TimesNewRomanPSMT" w:hAnsi="TimesNewRomanPSMT"/>
            <w:sz w:val="22"/>
            <w:szCs w:val="22"/>
          </w:rPr>
          <w:t xml:space="preserve"> in 2021 so that we’d avoid having such a low HE</w:t>
        </w:r>
      </w:ins>
      <w:ins w:id="36" w:author="Pelletier, Agnes WLRS:EX" w:date="2023-07-18T15:01:00Z">
        <w:r>
          <w:rPr>
            <w:rFonts w:ascii="TimesNewRomanPSMT" w:hAnsi="TimesNewRomanPSMT"/>
            <w:sz w:val="22"/>
            <w:szCs w:val="22"/>
          </w:rPr>
          <w:t xml:space="preserve">WR count (like in 2020) bias the pop estimate downwards. </w:t>
        </w:r>
      </w:ins>
    </w:p>
    <w:p w14:paraId="00A3B26A" w14:textId="7BE32FE2" w:rsidR="00A70C41" w:rsidDel="00B81BDA" w:rsidRDefault="00A70C41" w:rsidP="00A70C41">
      <w:pPr>
        <w:rPr>
          <w:del w:id="37" w:author="Pelletier, Agnes WLRS:EX" w:date="2023-07-18T15:17:00Z"/>
        </w:rPr>
      </w:pPr>
    </w:p>
    <w:p w14:paraId="2E63B81A" w14:textId="7CDF1639" w:rsidR="00A70C41" w:rsidRDefault="000448FB" w:rsidP="00A70C41">
      <w:r>
        <w:rPr>
          <w:noProof/>
        </w:rPr>
        <w:drawing>
          <wp:inline distT="0" distB="0" distL="0" distR="0" wp14:anchorId="15649161" wp14:editId="04D45711">
            <wp:extent cx="5943600" cy="5033645"/>
            <wp:effectExtent l="0" t="0" r="0" b="0"/>
            <wp:docPr id="2097456770" name="Picture 1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56770" name="Picture 15" descr="A table of inform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033645"/>
                    </a:xfrm>
                    <a:prstGeom prst="rect">
                      <a:avLst/>
                    </a:prstGeom>
                  </pic:spPr>
                </pic:pic>
              </a:graphicData>
            </a:graphic>
          </wp:inline>
        </w:drawing>
      </w:r>
    </w:p>
    <w:p w14:paraId="2C7B5924" w14:textId="77777777" w:rsidR="000448FB" w:rsidRDefault="000448FB" w:rsidP="00A70C41"/>
    <w:p w14:paraId="382C1C23" w14:textId="77777777" w:rsidR="00BC05E0" w:rsidRDefault="00BC05E0" w:rsidP="00A70C41">
      <w:pPr>
        <w:rPr>
          <w:b/>
          <w:bCs/>
        </w:rPr>
      </w:pPr>
      <w:r>
        <w:rPr>
          <w:b/>
          <w:bCs/>
        </w:rPr>
        <w:t>‘</w:t>
      </w:r>
    </w:p>
    <w:p w14:paraId="2F1FD26F" w14:textId="77777777" w:rsidR="00BC05E0" w:rsidRDefault="00BC05E0" w:rsidP="00A70C41">
      <w:pPr>
        <w:rPr>
          <w:b/>
          <w:bCs/>
        </w:rPr>
      </w:pPr>
    </w:p>
    <w:p w14:paraId="7D1AFA42" w14:textId="77777777" w:rsidR="00BC05E0" w:rsidRDefault="00BC05E0" w:rsidP="00A70C41">
      <w:pPr>
        <w:rPr>
          <w:b/>
          <w:bCs/>
        </w:rPr>
      </w:pPr>
    </w:p>
    <w:p w14:paraId="04BD4049" w14:textId="77777777" w:rsidR="00BC05E0" w:rsidRDefault="00BC05E0" w:rsidP="00A70C41">
      <w:pPr>
        <w:rPr>
          <w:b/>
          <w:bCs/>
        </w:rPr>
      </w:pPr>
    </w:p>
    <w:p w14:paraId="28310406" w14:textId="77777777" w:rsidR="00BC05E0" w:rsidRDefault="00BC05E0" w:rsidP="00A70C41">
      <w:pPr>
        <w:rPr>
          <w:b/>
          <w:bCs/>
        </w:rPr>
      </w:pPr>
    </w:p>
    <w:p w14:paraId="3019E23C" w14:textId="77777777" w:rsidR="00BC05E0" w:rsidRDefault="00BC05E0" w:rsidP="00A70C41">
      <w:pPr>
        <w:rPr>
          <w:b/>
          <w:bCs/>
        </w:rPr>
      </w:pPr>
    </w:p>
    <w:p w14:paraId="2F10C18B" w14:textId="77777777" w:rsidR="00BC05E0" w:rsidRDefault="00BC05E0" w:rsidP="00A70C41">
      <w:pPr>
        <w:rPr>
          <w:b/>
          <w:bCs/>
        </w:rPr>
      </w:pPr>
    </w:p>
    <w:p w14:paraId="44535C01" w14:textId="77777777" w:rsidR="00BC05E0" w:rsidRDefault="00BC05E0" w:rsidP="00A70C41">
      <w:pPr>
        <w:rPr>
          <w:b/>
          <w:bCs/>
        </w:rPr>
      </w:pPr>
    </w:p>
    <w:p w14:paraId="32D6456C" w14:textId="77777777" w:rsidR="00BC05E0" w:rsidRDefault="00BC05E0" w:rsidP="00A70C41">
      <w:pPr>
        <w:rPr>
          <w:b/>
          <w:bCs/>
        </w:rPr>
      </w:pPr>
    </w:p>
    <w:p w14:paraId="5AA356A0" w14:textId="77777777" w:rsidR="00BC05E0" w:rsidRDefault="00BC05E0" w:rsidP="00A70C41">
      <w:pPr>
        <w:rPr>
          <w:b/>
          <w:bCs/>
        </w:rPr>
      </w:pPr>
    </w:p>
    <w:p w14:paraId="59E5FF4C" w14:textId="77777777" w:rsidR="00BC05E0" w:rsidRDefault="00BC05E0" w:rsidP="00A70C41">
      <w:pPr>
        <w:rPr>
          <w:b/>
          <w:bCs/>
        </w:rPr>
      </w:pPr>
    </w:p>
    <w:p w14:paraId="322E124B" w14:textId="77777777" w:rsidR="00BC05E0" w:rsidRDefault="00BC05E0" w:rsidP="00A70C41">
      <w:pPr>
        <w:rPr>
          <w:b/>
          <w:bCs/>
        </w:rPr>
      </w:pPr>
    </w:p>
    <w:p w14:paraId="5A69406D" w14:textId="77777777" w:rsidR="00BC05E0" w:rsidRDefault="00BC05E0" w:rsidP="00A70C41">
      <w:pPr>
        <w:rPr>
          <w:b/>
          <w:bCs/>
        </w:rPr>
      </w:pPr>
    </w:p>
    <w:p w14:paraId="3CA015D3" w14:textId="77777777" w:rsidR="00BC05E0" w:rsidRDefault="00BC05E0" w:rsidP="00A70C41">
      <w:pPr>
        <w:rPr>
          <w:b/>
          <w:bCs/>
        </w:rPr>
      </w:pPr>
    </w:p>
    <w:p w14:paraId="050CEDB2" w14:textId="77777777" w:rsidR="00BC05E0" w:rsidRDefault="00BC05E0" w:rsidP="00A70C41">
      <w:pPr>
        <w:rPr>
          <w:b/>
          <w:bCs/>
        </w:rPr>
      </w:pPr>
    </w:p>
    <w:p w14:paraId="2551F0AB" w14:textId="77777777" w:rsidR="00BC05E0" w:rsidRDefault="00BC05E0" w:rsidP="00A70C41">
      <w:pPr>
        <w:rPr>
          <w:b/>
          <w:bCs/>
        </w:rPr>
      </w:pPr>
    </w:p>
    <w:p w14:paraId="36DC68C0" w14:textId="5C07764B" w:rsidR="00A70C41" w:rsidRDefault="00A70C41" w:rsidP="00A70C41">
      <w:pPr>
        <w:rPr>
          <w:b/>
          <w:bCs/>
        </w:rPr>
      </w:pPr>
      <w:r w:rsidRPr="000E5B9C">
        <w:rPr>
          <w:b/>
          <w:bCs/>
        </w:rPr>
        <w:t xml:space="preserve">Pelletier and </w:t>
      </w:r>
      <w:r>
        <w:rPr>
          <w:b/>
          <w:bCs/>
        </w:rPr>
        <w:t>Watt</w:t>
      </w:r>
      <w:r w:rsidRPr="000E5B9C">
        <w:rPr>
          <w:b/>
          <w:bCs/>
        </w:rPr>
        <w:t xml:space="preserve"> 20</w:t>
      </w:r>
      <w:r>
        <w:rPr>
          <w:b/>
          <w:bCs/>
        </w:rPr>
        <w:t>22</w:t>
      </w:r>
    </w:p>
    <w:p w14:paraId="2E7E2BFA" w14:textId="77777777" w:rsidR="00BC05E0" w:rsidRPr="009B2039" w:rsidRDefault="00A70C41" w:rsidP="00BC05E0">
      <w:pPr>
        <w:spacing w:after="360"/>
        <w:rPr>
          <w:rFonts w:ascii="Times New Roman" w:hAnsi="Times New Roman" w:cs="Times New Roman"/>
          <w:color w:val="000000" w:themeColor="text1"/>
        </w:rPr>
      </w:pPr>
      <w:r>
        <w:t>Census Area:</w:t>
      </w:r>
      <w:r w:rsidR="00BC05E0">
        <w:t xml:space="preserve"> </w:t>
      </w:r>
      <w:r w:rsidR="00BC05E0" w:rsidRPr="009A51D3">
        <w:rPr>
          <w:rFonts w:ascii="Times New Roman" w:hAnsi="Times New Roman" w:cs="Times New Roman"/>
          <w:bCs/>
          <w:iCs/>
          <w:color w:val="000000" w:themeColor="text1"/>
        </w:rPr>
        <w:t xml:space="preserve">An aerial census of the Quintette range </w:t>
      </w:r>
      <w:r w:rsidR="00BC05E0" w:rsidRPr="009A51D3">
        <w:rPr>
          <w:rFonts w:ascii="Times New Roman" w:hAnsi="Times New Roman" w:cs="Times New Roman"/>
          <w:color w:val="000000" w:themeColor="text1"/>
        </w:rPr>
        <w:t>was conducted from March 22</w:t>
      </w:r>
      <w:r w:rsidR="00BC05E0" w:rsidRPr="009A51D3">
        <w:rPr>
          <w:rFonts w:ascii="Times New Roman" w:hAnsi="Times New Roman" w:cs="Times New Roman"/>
          <w:color w:val="000000" w:themeColor="text1"/>
          <w:vertAlign w:val="superscript"/>
        </w:rPr>
        <w:t>nd</w:t>
      </w:r>
      <w:r w:rsidR="00BC05E0" w:rsidRPr="009A51D3">
        <w:rPr>
          <w:rFonts w:ascii="Times New Roman" w:hAnsi="Times New Roman" w:cs="Times New Roman"/>
          <w:color w:val="000000" w:themeColor="text1"/>
        </w:rPr>
        <w:t xml:space="preserve"> to 25</w:t>
      </w:r>
      <w:r w:rsidR="00BC05E0" w:rsidRPr="009A51D3">
        <w:rPr>
          <w:rFonts w:ascii="Times New Roman" w:hAnsi="Times New Roman" w:cs="Times New Roman"/>
          <w:color w:val="000000" w:themeColor="text1"/>
          <w:vertAlign w:val="superscript"/>
        </w:rPr>
        <w:t>th</w:t>
      </w:r>
      <w:r w:rsidR="00BC05E0" w:rsidRPr="009A51D3">
        <w:rPr>
          <w:rFonts w:ascii="Times New Roman" w:hAnsi="Times New Roman" w:cs="Times New Roman"/>
          <w:color w:val="000000" w:themeColor="text1"/>
        </w:rPr>
        <w:t xml:space="preserve"> 2022, under satisfactory survey conditions with good snow cover and good visibility during 73% of the survey time, and</w:t>
      </w:r>
      <w:r w:rsidR="00BC05E0">
        <w:rPr>
          <w:rFonts w:ascii="Times New Roman" w:hAnsi="Times New Roman" w:cs="Times New Roman"/>
          <w:color w:val="000000" w:themeColor="text1"/>
        </w:rPr>
        <w:t xml:space="preserve"> moderate to </w:t>
      </w:r>
      <w:r w:rsidR="00BC05E0" w:rsidRPr="009A51D3">
        <w:rPr>
          <w:rFonts w:ascii="Times New Roman" w:hAnsi="Times New Roman" w:cs="Times New Roman"/>
          <w:color w:val="000000" w:themeColor="text1"/>
        </w:rPr>
        <w:t>poor survey conditions during the remaining time.</w:t>
      </w:r>
      <w:r w:rsidR="00BC05E0">
        <w:rPr>
          <w:rFonts w:ascii="Times New Roman" w:hAnsi="Times New Roman" w:cs="Times New Roman"/>
          <w:color w:val="000000" w:themeColor="text1"/>
        </w:rPr>
        <w:t xml:space="preserve"> The majority of the survey was conducted during a single day in 9.7 hours of flight time to optimize a good weather window.</w:t>
      </w:r>
      <w:r w:rsidR="00BC05E0" w:rsidRPr="009A51D3">
        <w:rPr>
          <w:rFonts w:ascii="Times New Roman" w:hAnsi="Times New Roman" w:cs="Times New Roman"/>
          <w:color w:val="000000" w:themeColor="text1"/>
        </w:rPr>
        <w:t xml:space="preserve"> </w:t>
      </w:r>
      <w:r w:rsidR="00BC05E0" w:rsidRPr="009A51D3">
        <w:rPr>
          <w:rFonts w:ascii="Times New Roman" w:hAnsi="Times New Roman" w:cs="Times New Roman"/>
          <w:bCs/>
          <w:iCs/>
          <w:color w:val="000000" w:themeColor="text1"/>
        </w:rPr>
        <w:t>The survey area included all high elevation areas,</w:t>
      </w:r>
      <w:r w:rsidR="00BC05E0">
        <w:rPr>
          <w:rFonts w:ascii="Times New Roman" w:hAnsi="Times New Roman" w:cs="Times New Roman"/>
          <w:bCs/>
          <w:iCs/>
          <w:color w:val="000000" w:themeColor="text1"/>
        </w:rPr>
        <w:t xml:space="preserve"> </w:t>
      </w:r>
      <w:r w:rsidR="00BC05E0" w:rsidRPr="009A51D3">
        <w:rPr>
          <w:rFonts w:ascii="Times New Roman" w:hAnsi="Times New Roman" w:cs="Times New Roman"/>
          <w:bCs/>
          <w:iCs/>
          <w:color w:val="000000" w:themeColor="text1"/>
        </w:rPr>
        <w:t xml:space="preserve">including high elevation winter and summer ranges, </w:t>
      </w:r>
      <w:r w:rsidR="00BC05E0">
        <w:rPr>
          <w:rFonts w:ascii="Times New Roman" w:hAnsi="Times New Roman" w:cs="Times New Roman"/>
          <w:bCs/>
          <w:iCs/>
          <w:color w:val="000000" w:themeColor="text1"/>
        </w:rPr>
        <w:t>as well as the Boone Taylor / Shark’s Fin area west of Monkman Provincial Park, which was reassigned to Narraway in</w:t>
      </w:r>
      <w:r w:rsidR="00BC05E0" w:rsidRPr="009B2039">
        <w:rPr>
          <w:rFonts w:ascii="Times New Roman" w:hAnsi="Times New Roman" w:cs="Times New Roman"/>
          <w:color w:val="000000" w:themeColor="text1"/>
        </w:rPr>
        <w:t xml:space="preserve"> </w:t>
      </w:r>
      <w:r w:rsidR="00BC05E0">
        <w:rPr>
          <w:rFonts w:ascii="Times New Roman" w:hAnsi="Times New Roman" w:cs="Times New Roman"/>
          <w:color w:val="000000" w:themeColor="text1"/>
        </w:rPr>
        <w:t>May</w:t>
      </w:r>
      <w:r w:rsidR="00BC05E0" w:rsidRPr="009B2039">
        <w:rPr>
          <w:rFonts w:ascii="Times New Roman" w:hAnsi="Times New Roman" w:cs="Times New Roman"/>
          <w:color w:val="000000" w:themeColor="text1"/>
        </w:rPr>
        <w:t xml:space="preserve"> 2021</w:t>
      </w:r>
      <w:r w:rsidR="00BC05E0">
        <w:rPr>
          <w:rFonts w:ascii="Times New Roman" w:hAnsi="Times New Roman" w:cs="Times New Roman"/>
          <w:color w:val="000000" w:themeColor="text1"/>
        </w:rPr>
        <w:t xml:space="preserve"> </w:t>
      </w:r>
      <w:r w:rsidR="00BC05E0" w:rsidRPr="009B2039">
        <w:rPr>
          <w:rFonts w:ascii="Times New Roman" w:hAnsi="Times New Roman" w:cs="Times New Roman"/>
          <w:color w:val="000000" w:themeColor="text1"/>
        </w:rPr>
        <w:fldChar w:fldCharType="begin"/>
      </w:r>
      <w:r w:rsidR="00BC05E0">
        <w:rPr>
          <w:rFonts w:ascii="Times New Roman" w:hAnsi="Times New Roman" w:cs="Times New Roman"/>
          <w:color w:val="000000" w:themeColor="text1"/>
        </w:rPr>
        <w:instrText xml:space="preserve"> ADDIN ZOTERO_ITEM CSL_CITATION {"citationID":"gSZamiCH","properties":{"formattedCitation":"(Government of British Columbia 2021a)","plainCitation":"(Government of British Columbia 2021a)","dontUpdate":true,"noteIndex":0},"citationItems":[{"id":542,"uris":["http://zotero.org/users/3737929/items/9W38QY5T"],"itemData":{"id":542,"type":"webpage","language":"en-gb","title":"Caribou in British Columbia","URL":"https://governmentofbc.maps.arcgis.com/apps/MapSeries/index.html?appid=60eef687ed3a44a1881b1b79e47c7f41","author":[{"family":"Government of British Columbia","given":""}],"accessed":{"date-parts":[["2022",2,9]]},"issued":{"date-parts":[["2021"]]}}}],"schema":"https://github.com/citation-style-language/schema/raw/master/csl-citation.json"} </w:instrText>
      </w:r>
      <w:r w:rsidR="00BC05E0" w:rsidRPr="009B2039">
        <w:rPr>
          <w:rFonts w:ascii="Times New Roman" w:hAnsi="Times New Roman" w:cs="Times New Roman"/>
          <w:color w:val="000000" w:themeColor="text1"/>
        </w:rPr>
        <w:fldChar w:fldCharType="separate"/>
      </w:r>
      <w:r w:rsidR="00BC05E0" w:rsidRPr="0094500E">
        <w:rPr>
          <w:rFonts w:ascii="Times New Roman" w:hAnsi="Times New Roman" w:cs="Times New Roman"/>
        </w:rPr>
        <w:t>(Government of British Columbia 2021a</w:t>
      </w:r>
      <w:r w:rsidR="00BC05E0">
        <w:rPr>
          <w:rFonts w:ascii="Times New Roman" w:hAnsi="Times New Roman" w:cs="Times New Roman"/>
        </w:rPr>
        <w:t>; Fig. 2</w:t>
      </w:r>
      <w:r w:rsidR="00BC05E0" w:rsidRPr="0094500E">
        <w:rPr>
          <w:rFonts w:ascii="Times New Roman" w:hAnsi="Times New Roman" w:cs="Times New Roman"/>
        </w:rPr>
        <w:t>)</w:t>
      </w:r>
      <w:r w:rsidR="00BC05E0" w:rsidRPr="009B2039">
        <w:rPr>
          <w:rFonts w:ascii="Times New Roman" w:hAnsi="Times New Roman" w:cs="Times New Roman"/>
          <w:color w:val="000000" w:themeColor="text1"/>
        </w:rPr>
        <w:fldChar w:fldCharType="end"/>
      </w:r>
      <w:r w:rsidR="00BC05E0" w:rsidRPr="009B2039">
        <w:rPr>
          <w:rFonts w:ascii="Times New Roman" w:hAnsi="Times New Roman" w:cs="Times New Roman"/>
          <w:color w:val="000000" w:themeColor="text1"/>
        </w:rPr>
        <w:t>.</w:t>
      </w:r>
      <w:r w:rsidR="00BC05E0">
        <w:rPr>
          <w:rFonts w:ascii="Times New Roman" w:hAnsi="Times New Roman" w:cs="Times New Roman"/>
          <w:color w:val="000000" w:themeColor="text1"/>
        </w:rPr>
        <w:t xml:space="preserve"> T</w:t>
      </w:r>
      <w:r w:rsidR="00BC05E0" w:rsidRPr="0076513D">
        <w:rPr>
          <w:rFonts w:ascii="Times New Roman" w:hAnsi="Times New Roman" w:cs="Times New Roman"/>
          <w:color w:val="000000" w:themeColor="text1"/>
        </w:rPr>
        <w:t>he Bearhole-Redwillow area (</w:t>
      </w:r>
      <w:r w:rsidR="00BC05E0">
        <w:rPr>
          <w:rFonts w:ascii="Times New Roman" w:hAnsi="Times New Roman" w:cs="Times New Roman"/>
          <w:color w:val="000000" w:themeColor="text1"/>
        </w:rPr>
        <w:t>reassigned to</w:t>
      </w:r>
      <w:r w:rsidR="00BC05E0" w:rsidRPr="0076513D">
        <w:rPr>
          <w:rFonts w:ascii="Times New Roman" w:hAnsi="Times New Roman" w:cs="Times New Roman"/>
          <w:color w:val="000000" w:themeColor="text1"/>
        </w:rPr>
        <w:t xml:space="preserve"> Quintette </w:t>
      </w:r>
      <w:r w:rsidR="00BC05E0">
        <w:rPr>
          <w:rFonts w:ascii="Times New Roman" w:hAnsi="Times New Roman" w:cs="Times New Roman"/>
          <w:color w:val="000000" w:themeColor="text1"/>
        </w:rPr>
        <w:t xml:space="preserve">in </w:t>
      </w:r>
      <w:r w:rsidR="00BC05E0" w:rsidRPr="0076513D">
        <w:rPr>
          <w:rFonts w:ascii="Times New Roman" w:hAnsi="Times New Roman" w:cs="Times New Roman"/>
          <w:color w:val="000000" w:themeColor="text1"/>
        </w:rPr>
        <w:t>May 2021) was surveyed by the Government of Alberta</w:t>
      </w:r>
      <w:r w:rsidR="00BC05E0">
        <w:rPr>
          <w:rFonts w:ascii="Times New Roman" w:hAnsi="Times New Roman" w:cs="Times New Roman"/>
          <w:color w:val="000000" w:themeColor="text1"/>
        </w:rPr>
        <w:t xml:space="preserve"> and was not part of the survey area</w:t>
      </w:r>
      <w:r w:rsidR="00BC05E0" w:rsidRPr="0076513D">
        <w:rPr>
          <w:rFonts w:ascii="Times New Roman" w:hAnsi="Times New Roman" w:cs="Times New Roman"/>
          <w:color w:val="000000" w:themeColor="text1"/>
        </w:rPr>
        <w:t>.</w:t>
      </w:r>
    </w:p>
    <w:p w14:paraId="40AB6BDC" w14:textId="6AD55ADB" w:rsidR="00A70C41" w:rsidRDefault="00BC05E0" w:rsidP="00A70C41">
      <w:r>
        <w:rPr>
          <w:noProof/>
        </w:rPr>
        <w:drawing>
          <wp:inline distT="0" distB="0" distL="0" distR="0" wp14:anchorId="160B69EA" wp14:editId="31D3AB20">
            <wp:extent cx="3947050" cy="3177038"/>
            <wp:effectExtent l="0" t="0" r="3175" b="0"/>
            <wp:docPr id="122895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5843" name="Picture 122895843"/>
                    <pic:cNvPicPr/>
                  </pic:nvPicPr>
                  <pic:blipFill>
                    <a:blip r:embed="rId23">
                      <a:extLst>
                        <a:ext uri="{28A0092B-C50C-407E-A947-70E740481C1C}">
                          <a14:useLocalDpi xmlns:a14="http://schemas.microsoft.com/office/drawing/2010/main" val="0"/>
                        </a:ext>
                      </a:extLst>
                    </a:blip>
                    <a:stretch>
                      <a:fillRect/>
                    </a:stretch>
                  </pic:blipFill>
                  <pic:spPr>
                    <a:xfrm>
                      <a:off x="0" y="0"/>
                      <a:ext cx="3956408" cy="3184571"/>
                    </a:xfrm>
                    <a:prstGeom prst="rect">
                      <a:avLst/>
                    </a:prstGeom>
                  </pic:spPr>
                </pic:pic>
              </a:graphicData>
            </a:graphic>
          </wp:inline>
        </w:drawing>
      </w:r>
    </w:p>
    <w:p w14:paraId="0B55B629" w14:textId="77777777" w:rsidR="00A70C41" w:rsidRDefault="00A70C41" w:rsidP="00A70C41"/>
    <w:p w14:paraId="7239F133" w14:textId="77777777" w:rsidR="00A70C41" w:rsidRDefault="00A70C41" w:rsidP="00A70C41">
      <w:r>
        <w:t>RESULTS</w:t>
      </w:r>
    </w:p>
    <w:p w14:paraId="33E7151C" w14:textId="6237698E" w:rsidR="00A70C41" w:rsidRDefault="00204EAD" w:rsidP="00A70C41">
      <w:pPr>
        <w:pStyle w:val="NormalWeb"/>
        <w:rPr>
          <w:rFonts w:ascii="Calibri" w:hAnsi="Calibri" w:cs="Calibri"/>
          <w:sz w:val="22"/>
          <w:szCs w:val="22"/>
        </w:rPr>
      </w:pPr>
      <w:r>
        <w:t>HEWR</w:t>
      </w:r>
      <w:r w:rsidR="00A70C41">
        <w:t xml:space="preserve">: </w:t>
      </w:r>
      <w:r w:rsidR="00B200A1">
        <w:t xml:space="preserve">69 caribou counted and </w:t>
      </w:r>
      <w:r w:rsidR="00BC05E0">
        <w:t xml:space="preserve">9 of </w:t>
      </w:r>
      <w:r w:rsidR="00BA648D">
        <w:t>9</w:t>
      </w:r>
      <w:r w:rsidR="00BC05E0">
        <w:t xml:space="preserve"> collars found.</w:t>
      </w:r>
    </w:p>
    <w:p w14:paraId="43219615" w14:textId="65AC05A5" w:rsidR="00A70C41" w:rsidRPr="00A70C41" w:rsidRDefault="00A70C41" w:rsidP="00A70C41">
      <w:r w:rsidRPr="00A70C41">
        <w:t xml:space="preserve">Extrapolation: </w:t>
      </w:r>
      <w:r w:rsidR="00BC05E0">
        <w:t xml:space="preserve">Excluding Boone Taylor area, and only focusing on QT HEWR and HESR which Agnes suggested is most comparable to Dale’ counts (pers comm July 14, 2023), </w:t>
      </w:r>
      <w:commentRangeStart w:id="38"/>
      <w:r w:rsidR="00BC05E0">
        <w:t xml:space="preserve">then 86 caribou were observed in the QT without use of telemetry. 13 of 13 collars were observed. The minimum count was thus </w:t>
      </w:r>
      <w:r w:rsidR="00B200A1">
        <w:rPr>
          <w:rFonts w:ascii="TimesNewRomanPSMT" w:hAnsi="TimesNewRomanPSMT"/>
          <w:sz w:val="22"/>
          <w:szCs w:val="22"/>
        </w:rPr>
        <w:t>86</w:t>
      </w:r>
      <w:r w:rsidR="00BC05E0">
        <w:rPr>
          <w:rFonts w:ascii="TimesNewRomanPSMT" w:hAnsi="TimesNewRomanPSMT"/>
          <w:sz w:val="22"/>
          <w:szCs w:val="22"/>
        </w:rPr>
        <w:t xml:space="preserve"> caribou. </w:t>
      </w:r>
      <w:commentRangeEnd w:id="38"/>
      <w:r w:rsidR="00B81BDA">
        <w:rPr>
          <w:rStyle w:val="CommentReference"/>
        </w:rPr>
        <w:commentReference w:id="38"/>
      </w:r>
    </w:p>
    <w:p w14:paraId="3EFE24F4" w14:textId="77777777" w:rsidR="00A70C41" w:rsidRDefault="00A70C41" w:rsidP="00A70C41">
      <w:pPr>
        <w:rPr>
          <w:ins w:id="39" w:author="Pelletier, Agnes WLRS:EX" w:date="2023-07-18T15:13:00Z"/>
        </w:rPr>
      </w:pPr>
    </w:p>
    <w:p w14:paraId="38C2F3D8" w14:textId="45F10B8A" w:rsidR="00B81BDA" w:rsidRDefault="00B81BDA" w:rsidP="00A70C41">
      <w:ins w:id="40" w:author="Pelletier, Agnes WLRS:EX" w:date="2023-07-18T15:13:00Z">
        <w:r>
          <w:t>Here, you’d do 9/13</w:t>
        </w:r>
      </w:ins>
      <w:ins w:id="41" w:author="Pelletier, Agnes WLRS:EX" w:date="2023-07-18T15:15:00Z">
        <w:r>
          <w:t xml:space="preserve"> (0.69)</w:t>
        </w:r>
      </w:ins>
      <w:ins w:id="42" w:author="Pelletier, Agnes WLRS:EX" w:date="2023-07-18T15:13:00Z">
        <w:r>
          <w:t xml:space="preserve"> collars seen (instead of 13/13) since 4 were in the HESR</w:t>
        </w:r>
      </w:ins>
      <w:ins w:id="43" w:author="Pelletier, Agnes WLRS:EX" w:date="2023-07-18T15:14:00Z">
        <w:r>
          <w:t xml:space="preserve"> and would have not been surveyed by Dale, only tracked. Ap</w:t>
        </w:r>
      </w:ins>
      <w:ins w:id="44" w:author="Pelletier, Agnes WLRS:EX" w:date="2023-07-18T15:15:00Z">
        <w:r>
          <w:t>plying that to the 69 survey count observed in HEWR so pop estimate is 100 (69/0.69)</w:t>
        </w:r>
      </w:ins>
    </w:p>
    <w:p w14:paraId="7910341A" w14:textId="2707DD23" w:rsidR="00A70C41" w:rsidRDefault="00BC05E0" w:rsidP="00A70C41">
      <w:r>
        <w:rPr>
          <w:b/>
          <w:bCs/>
          <w:noProof/>
        </w:rPr>
        <w:lastRenderedPageBreak/>
        <w:drawing>
          <wp:inline distT="0" distB="0" distL="0" distR="0" wp14:anchorId="73BB617A" wp14:editId="30F78805">
            <wp:extent cx="5943600" cy="4743450"/>
            <wp:effectExtent l="0" t="0" r="0" b="6350"/>
            <wp:docPr id="271322657" name="Picture 17"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22657" name="Picture 17" descr="A screenshot of a data shee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14:paraId="67BD40EE" w14:textId="77777777" w:rsidR="00BA648D" w:rsidRDefault="00BA648D" w:rsidP="00A70C41">
      <w:pPr>
        <w:rPr>
          <w:b/>
          <w:bCs/>
        </w:rPr>
      </w:pPr>
    </w:p>
    <w:p w14:paraId="20ED0D2C" w14:textId="77777777" w:rsidR="00BA648D" w:rsidRDefault="00BA648D" w:rsidP="00A70C41">
      <w:pPr>
        <w:rPr>
          <w:b/>
          <w:bCs/>
        </w:rPr>
      </w:pPr>
    </w:p>
    <w:p w14:paraId="626D4153" w14:textId="77777777" w:rsidR="00BA648D" w:rsidRDefault="00BA648D" w:rsidP="00A70C41">
      <w:pPr>
        <w:rPr>
          <w:b/>
          <w:bCs/>
        </w:rPr>
      </w:pPr>
    </w:p>
    <w:p w14:paraId="26929234" w14:textId="77777777" w:rsidR="00BA648D" w:rsidRDefault="00BA648D" w:rsidP="00A70C41">
      <w:pPr>
        <w:rPr>
          <w:b/>
          <w:bCs/>
        </w:rPr>
      </w:pPr>
    </w:p>
    <w:p w14:paraId="6ABD3D32" w14:textId="77777777" w:rsidR="00BA648D" w:rsidRDefault="00BA648D" w:rsidP="00A70C41">
      <w:pPr>
        <w:rPr>
          <w:b/>
          <w:bCs/>
        </w:rPr>
      </w:pPr>
    </w:p>
    <w:p w14:paraId="011B72A3" w14:textId="77777777" w:rsidR="00BA648D" w:rsidRDefault="00BA648D" w:rsidP="00A70C41">
      <w:pPr>
        <w:rPr>
          <w:b/>
          <w:bCs/>
        </w:rPr>
      </w:pPr>
    </w:p>
    <w:p w14:paraId="2C7BDE8F" w14:textId="77777777" w:rsidR="00BA648D" w:rsidRDefault="00BA648D" w:rsidP="00A70C41">
      <w:pPr>
        <w:rPr>
          <w:b/>
          <w:bCs/>
        </w:rPr>
      </w:pPr>
    </w:p>
    <w:p w14:paraId="0C85E032" w14:textId="77777777" w:rsidR="00BA648D" w:rsidRDefault="00BA648D" w:rsidP="00A70C41">
      <w:pPr>
        <w:rPr>
          <w:b/>
          <w:bCs/>
        </w:rPr>
      </w:pPr>
    </w:p>
    <w:p w14:paraId="3D4AD629" w14:textId="77777777" w:rsidR="00BA648D" w:rsidRDefault="00BA648D" w:rsidP="00A70C41">
      <w:pPr>
        <w:rPr>
          <w:b/>
          <w:bCs/>
        </w:rPr>
      </w:pPr>
    </w:p>
    <w:p w14:paraId="49517ECD" w14:textId="77777777" w:rsidR="00BA648D" w:rsidRDefault="00BA648D" w:rsidP="00A70C41">
      <w:pPr>
        <w:rPr>
          <w:b/>
          <w:bCs/>
        </w:rPr>
      </w:pPr>
    </w:p>
    <w:p w14:paraId="2C89DE88" w14:textId="77777777" w:rsidR="00BA648D" w:rsidRDefault="00BA648D" w:rsidP="00A70C41">
      <w:pPr>
        <w:rPr>
          <w:b/>
          <w:bCs/>
        </w:rPr>
      </w:pPr>
    </w:p>
    <w:p w14:paraId="46A5CFDB" w14:textId="77777777" w:rsidR="00BA648D" w:rsidRDefault="00BA648D" w:rsidP="00A70C41">
      <w:pPr>
        <w:rPr>
          <w:b/>
          <w:bCs/>
        </w:rPr>
      </w:pPr>
    </w:p>
    <w:p w14:paraId="125A6049" w14:textId="77777777" w:rsidR="00BA648D" w:rsidRDefault="00BA648D" w:rsidP="00A70C41">
      <w:pPr>
        <w:rPr>
          <w:b/>
          <w:bCs/>
        </w:rPr>
      </w:pPr>
    </w:p>
    <w:p w14:paraId="37F5D21E" w14:textId="77777777" w:rsidR="00BA648D" w:rsidRDefault="00BA648D" w:rsidP="00A70C41">
      <w:pPr>
        <w:rPr>
          <w:b/>
          <w:bCs/>
        </w:rPr>
      </w:pPr>
    </w:p>
    <w:p w14:paraId="1DBFFC44" w14:textId="77777777" w:rsidR="00BA648D" w:rsidRDefault="00BA648D" w:rsidP="00A70C41">
      <w:pPr>
        <w:rPr>
          <w:b/>
          <w:bCs/>
        </w:rPr>
      </w:pPr>
    </w:p>
    <w:p w14:paraId="76921488" w14:textId="77777777" w:rsidR="00BA648D" w:rsidRDefault="00BA648D" w:rsidP="00A70C41">
      <w:pPr>
        <w:rPr>
          <w:b/>
          <w:bCs/>
        </w:rPr>
      </w:pPr>
    </w:p>
    <w:p w14:paraId="4911988E" w14:textId="77777777" w:rsidR="00BA648D" w:rsidRDefault="00BA648D" w:rsidP="00A70C41">
      <w:pPr>
        <w:rPr>
          <w:b/>
          <w:bCs/>
        </w:rPr>
      </w:pPr>
    </w:p>
    <w:p w14:paraId="4C491292" w14:textId="77777777" w:rsidR="00BA648D" w:rsidRDefault="00BA648D" w:rsidP="00A70C41">
      <w:pPr>
        <w:rPr>
          <w:b/>
          <w:bCs/>
        </w:rPr>
      </w:pPr>
    </w:p>
    <w:p w14:paraId="0A7E5080" w14:textId="43165F0B" w:rsidR="00A70C41" w:rsidRDefault="00A70C41" w:rsidP="00A70C41">
      <w:pPr>
        <w:rPr>
          <w:b/>
          <w:bCs/>
        </w:rPr>
      </w:pPr>
      <w:r w:rsidRPr="000E5B9C">
        <w:rPr>
          <w:b/>
          <w:bCs/>
        </w:rPr>
        <w:lastRenderedPageBreak/>
        <w:t>Pelletier  20</w:t>
      </w:r>
      <w:r>
        <w:rPr>
          <w:b/>
          <w:bCs/>
        </w:rPr>
        <w:t>23</w:t>
      </w:r>
    </w:p>
    <w:p w14:paraId="2AE2F9D8" w14:textId="77777777" w:rsidR="00A70C41" w:rsidRDefault="00A70C41" w:rsidP="00A70C41">
      <w:r>
        <w:t>Census Area:</w:t>
      </w:r>
    </w:p>
    <w:p w14:paraId="6097A7E9" w14:textId="77777777" w:rsidR="00A70C41" w:rsidRDefault="00A70C41" w:rsidP="00A70C41"/>
    <w:p w14:paraId="35118AAF" w14:textId="77777777" w:rsidR="00A70C41" w:rsidRDefault="00A70C41" w:rsidP="00A70C41">
      <w:r>
        <w:t>RESULTS</w:t>
      </w:r>
    </w:p>
    <w:p w14:paraId="7D022AC5" w14:textId="77777777" w:rsidR="00A70C41" w:rsidRDefault="00A70C41" w:rsidP="00A70C41">
      <w:pPr>
        <w:pStyle w:val="NormalWeb"/>
        <w:rPr>
          <w:rFonts w:ascii="Calibri" w:hAnsi="Calibri" w:cs="Calibri"/>
          <w:sz w:val="22"/>
          <w:szCs w:val="22"/>
        </w:rPr>
      </w:pPr>
      <w:r>
        <w:t xml:space="preserve">Census Area: </w:t>
      </w:r>
    </w:p>
    <w:p w14:paraId="572FC78B" w14:textId="77777777" w:rsidR="00A70C41" w:rsidRPr="00A70C41" w:rsidRDefault="00A70C41" w:rsidP="00A70C41">
      <w:r w:rsidRPr="00A70C41">
        <w:t xml:space="preserve">Extrapolation: </w:t>
      </w:r>
    </w:p>
    <w:p w14:paraId="41BCFE8D" w14:textId="77777777" w:rsidR="00A70C41" w:rsidRPr="00A70C41" w:rsidRDefault="00A70C41" w:rsidP="00A70C41"/>
    <w:p w14:paraId="5FCA84A6" w14:textId="77777777" w:rsidR="00A70C41" w:rsidRPr="000E5B9C" w:rsidRDefault="00A70C41"/>
    <w:sectPr w:rsidR="00A70C41" w:rsidRPr="000E5B9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lletier, Agnes WLRS:EX" w:date="2023-07-18T16:15:00Z" w:initials="PAW">
    <w:p w14:paraId="63C75D6D" w14:textId="77777777" w:rsidR="00337FF9" w:rsidRDefault="00903742" w:rsidP="000F2B61">
      <w:pPr>
        <w:pStyle w:val="CommentText"/>
      </w:pPr>
      <w:r>
        <w:rPr>
          <w:rStyle w:val="CommentReference"/>
        </w:rPr>
        <w:annotationRef/>
      </w:r>
      <w:r w:rsidR="00337FF9">
        <w:t>Now I am confused, as I thought the extrapolation was on the HEWR survey count, not on the HEWR pop estimate; the way I see it, it should be 83/(0.64)=129; with collars: 11/17=0.64; it provides the same result as what he has from the HEWR 98 pop estimate extrapolation, but we need to stick to one method, as you mentioned</w:t>
      </w:r>
    </w:p>
  </w:comment>
  <w:comment w:id="1" w:author="Pelletier, Agnes WLRS:EX" w:date="2023-07-18T16:21:00Z" w:initials="PAW">
    <w:p w14:paraId="5475A863" w14:textId="77777777" w:rsidR="008D0CCF" w:rsidRDefault="00337FF9" w:rsidP="009702E4">
      <w:pPr>
        <w:pStyle w:val="CommentText"/>
      </w:pPr>
      <w:r>
        <w:rPr>
          <w:rStyle w:val="CommentReference"/>
        </w:rPr>
        <w:annotationRef/>
      </w:r>
      <w:r w:rsidR="008D0CCF">
        <w:t>Confirmed: 2013 and 2016 extrapolations do not use the same method: 2013 extrapolates form HEWR pop estimate; whereas 2016 extrapolates from HEWR survey count (29/0.47=62); it would be 41/0.47 if doing it the same way as 2013 using HEWR pop estimate to extrapolate. Your spreadsheet uses HEWR survey extrap.</w:t>
      </w:r>
    </w:p>
  </w:comment>
  <w:comment w:id="4" w:author="Pelletier, Agnes WLRS:EX" w:date="2023-07-18T16:26:00Z" w:initials="PAW">
    <w:p w14:paraId="1AC23EFE" w14:textId="1C72789E" w:rsidR="00337FF9" w:rsidRDefault="00337FF9" w:rsidP="00DC715B">
      <w:pPr>
        <w:pStyle w:val="CommentText"/>
      </w:pPr>
      <w:r>
        <w:rPr>
          <w:rStyle w:val="CommentReference"/>
        </w:rPr>
        <w:annotationRef/>
      </w:r>
      <w:r>
        <w:t>This extrapolation is also based on HEWR survey count, not on HEWR pop estimate</w:t>
      </w:r>
    </w:p>
  </w:comment>
  <w:comment w:id="5" w:author="Pelletier, Agnes WLRS:EX" w:date="2023-07-18T14:50:00Z" w:initials="PAW">
    <w:p w14:paraId="5367C033" w14:textId="00EFD1FC" w:rsidR="00EB2F5C" w:rsidRDefault="00483E17" w:rsidP="00511C3A">
      <w:pPr>
        <w:pStyle w:val="CommentText"/>
      </w:pPr>
      <w:r>
        <w:rPr>
          <w:rStyle w:val="CommentReference"/>
        </w:rPr>
        <w:annotationRef/>
      </w:r>
      <w:r w:rsidR="00EB2F5C">
        <w:t>This includes animals in Boone Taylor which need to be excluded if you want to be comparable with Dale</w:t>
      </w:r>
    </w:p>
  </w:comment>
  <w:comment w:id="6" w:author="Pelletier, Agnes WLRS:EX" w:date="2023-07-18T14:50:00Z" w:initials="PAW">
    <w:p w14:paraId="1399BBFA" w14:textId="08B94670" w:rsidR="00EB2F5C" w:rsidRDefault="00483E17" w:rsidP="00252A14">
      <w:pPr>
        <w:pStyle w:val="CommentText"/>
      </w:pPr>
      <w:r>
        <w:rPr>
          <w:rStyle w:val="CommentReference"/>
        </w:rPr>
        <w:annotationRef/>
      </w:r>
      <w:r w:rsidR="00EB2F5C">
        <w:t>This includes animals in Boone Taylor which need to be excluded if you want to be comparable with Dale</w:t>
      </w:r>
    </w:p>
  </w:comment>
  <w:comment w:id="38" w:author="Pelletier, Agnes WLRS:EX" w:date="2023-07-18T15:13:00Z" w:initials="PAW">
    <w:p w14:paraId="29F8FDA0" w14:textId="77777777" w:rsidR="00B81BDA" w:rsidRDefault="00B81BDA" w:rsidP="00B034D2">
      <w:pPr>
        <w:pStyle w:val="CommentText"/>
      </w:pPr>
      <w:r>
        <w:rPr>
          <w:rStyle w:val="CommentReference"/>
        </w:rPr>
        <w:annotationRef/>
      </w:r>
      <w:r>
        <w:t>Same comment as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C75D6D" w15:done="0"/>
  <w15:commentEx w15:paraId="5475A863" w15:done="0"/>
  <w15:commentEx w15:paraId="1AC23EFE" w15:done="0"/>
  <w15:commentEx w15:paraId="5367C033" w15:done="0"/>
  <w15:commentEx w15:paraId="1399BBFA" w15:done="0"/>
  <w15:commentEx w15:paraId="29F8FD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13926" w16cex:dateUtc="2023-07-18T23:15:00Z"/>
  <w16cex:commentExtensible w16cex:durableId="28613A7C" w16cex:dateUtc="2023-07-18T23:21:00Z"/>
  <w16cex:commentExtensible w16cex:durableId="28613BAF" w16cex:dateUtc="2023-07-18T23:26:00Z"/>
  <w16cex:commentExtensible w16cex:durableId="2861254A" w16cex:dateUtc="2023-07-18T21:50:00Z"/>
  <w16cex:commentExtensible w16cex:durableId="28612533" w16cex:dateUtc="2023-07-18T21:50:00Z"/>
  <w16cex:commentExtensible w16cex:durableId="28612A94" w16cex:dateUtc="2023-07-18T2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C75D6D" w16cid:durableId="28613926"/>
  <w16cid:commentId w16cid:paraId="5475A863" w16cid:durableId="28613A7C"/>
  <w16cid:commentId w16cid:paraId="1AC23EFE" w16cid:durableId="28613BAF"/>
  <w16cid:commentId w16cid:paraId="5367C033" w16cid:durableId="2861254A"/>
  <w16cid:commentId w16cid:paraId="1399BBFA" w16cid:durableId="28612533"/>
  <w16cid:commentId w16cid:paraId="29F8FDA0" w16cid:durableId="28612A9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D1131"/>
    <w:multiLevelType w:val="multilevel"/>
    <w:tmpl w:val="803A9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5B2230"/>
    <w:multiLevelType w:val="multilevel"/>
    <w:tmpl w:val="66E4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D0E16"/>
    <w:multiLevelType w:val="multilevel"/>
    <w:tmpl w:val="3E1E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1A43BE"/>
    <w:multiLevelType w:val="multilevel"/>
    <w:tmpl w:val="12AE1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8F6AA3"/>
    <w:multiLevelType w:val="multilevel"/>
    <w:tmpl w:val="97F2A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B4258B"/>
    <w:multiLevelType w:val="multilevel"/>
    <w:tmpl w:val="ED14A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A91BD0"/>
    <w:multiLevelType w:val="multilevel"/>
    <w:tmpl w:val="3CAA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CA7118"/>
    <w:multiLevelType w:val="multilevel"/>
    <w:tmpl w:val="DEEEF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172FC7"/>
    <w:multiLevelType w:val="multilevel"/>
    <w:tmpl w:val="4F86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02114A"/>
    <w:multiLevelType w:val="multilevel"/>
    <w:tmpl w:val="04CA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9C00355"/>
    <w:multiLevelType w:val="multilevel"/>
    <w:tmpl w:val="F5069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7515125">
    <w:abstractNumId w:val="1"/>
  </w:num>
  <w:num w:numId="2" w16cid:durableId="476000786">
    <w:abstractNumId w:val="8"/>
  </w:num>
  <w:num w:numId="3" w16cid:durableId="1110122224">
    <w:abstractNumId w:val="7"/>
  </w:num>
  <w:num w:numId="4" w16cid:durableId="1530681107">
    <w:abstractNumId w:val="10"/>
  </w:num>
  <w:num w:numId="5" w16cid:durableId="1900285118">
    <w:abstractNumId w:val="5"/>
  </w:num>
  <w:num w:numId="6" w16cid:durableId="693190602">
    <w:abstractNumId w:val="4"/>
  </w:num>
  <w:num w:numId="7" w16cid:durableId="1414858878">
    <w:abstractNumId w:val="6"/>
  </w:num>
  <w:num w:numId="8" w16cid:durableId="1432049163">
    <w:abstractNumId w:val="9"/>
  </w:num>
  <w:num w:numId="9" w16cid:durableId="163014048">
    <w:abstractNumId w:val="2"/>
  </w:num>
  <w:num w:numId="10" w16cid:durableId="1647933406">
    <w:abstractNumId w:val="0"/>
  </w:num>
  <w:num w:numId="11" w16cid:durableId="3574048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lletier, Agnes WLRS:EX">
    <w15:presenceInfo w15:providerId="AD" w15:userId="S::Agnes.Pelletier@gov.bc.ca::98924092-6597-4f8e-8b49-13fa9bd2e1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9A5"/>
    <w:rsid w:val="000448FB"/>
    <w:rsid w:val="000E5B9C"/>
    <w:rsid w:val="001049A5"/>
    <w:rsid w:val="001A6277"/>
    <w:rsid w:val="00204EAD"/>
    <w:rsid w:val="00233C11"/>
    <w:rsid w:val="0033493B"/>
    <w:rsid w:val="00337FF9"/>
    <w:rsid w:val="003621DA"/>
    <w:rsid w:val="00483E17"/>
    <w:rsid w:val="00625195"/>
    <w:rsid w:val="00697CEC"/>
    <w:rsid w:val="006A514F"/>
    <w:rsid w:val="00751DB4"/>
    <w:rsid w:val="008D0CCF"/>
    <w:rsid w:val="00903742"/>
    <w:rsid w:val="00A559FC"/>
    <w:rsid w:val="00A70C41"/>
    <w:rsid w:val="00B200A1"/>
    <w:rsid w:val="00B81BDA"/>
    <w:rsid w:val="00BA648D"/>
    <w:rsid w:val="00BC05E0"/>
    <w:rsid w:val="00BC59E8"/>
    <w:rsid w:val="00D34D15"/>
    <w:rsid w:val="00D87B44"/>
    <w:rsid w:val="00E20BD3"/>
    <w:rsid w:val="00EB2F5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D0DDB"/>
  <w15:chartTrackingRefBased/>
  <w15:docId w15:val="{0E2BF434-2923-2D4B-8CAA-B0D7AB6DD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20BD3"/>
    <w:pPr>
      <w:spacing w:before="100" w:beforeAutospacing="1" w:after="100" w:afterAutospacing="1"/>
    </w:pPr>
    <w:rPr>
      <w:rFonts w:ascii="Times New Roman" w:eastAsia="Times New Roman" w:hAnsi="Times New Roman" w:cs="Times New Roman"/>
      <w:kern w:val="0"/>
      <w14:ligatures w14:val="none"/>
    </w:rPr>
  </w:style>
  <w:style w:type="paragraph" w:styleId="Revision">
    <w:name w:val="Revision"/>
    <w:hidden/>
    <w:uiPriority w:val="99"/>
    <w:semiHidden/>
    <w:rsid w:val="00483E17"/>
  </w:style>
  <w:style w:type="character" w:styleId="CommentReference">
    <w:name w:val="annotation reference"/>
    <w:basedOn w:val="DefaultParagraphFont"/>
    <w:uiPriority w:val="99"/>
    <w:semiHidden/>
    <w:unhideWhenUsed/>
    <w:rsid w:val="00483E17"/>
    <w:rPr>
      <w:sz w:val="16"/>
      <w:szCs w:val="16"/>
    </w:rPr>
  </w:style>
  <w:style w:type="paragraph" w:styleId="CommentText">
    <w:name w:val="annotation text"/>
    <w:basedOn w:val="Normal"/>
    <w:link w:val="CommentTextChar"/>
    <w:uiPriority w:val="99"/>
    <w:unhideWhenUsed/>
    <w:rsid w:val="00483E17"/>
    <w:rPr>
      <w:sz w:val="20"/>
      <w:szCs w:val="20"/>
    </w:rPr>
  </w:style>
  <w:style w:type="character" w:customStyle="1" w:styleId="CommentTextChar">
    <w:name w:val="Comment Text Char"/>
    <w:basedOn w:val="DefaultParagraphFont"/>
    <w:link w:val="CommentText"/>
    <w:uiPriority w:val="99"/>
    <w:rsid w:val="00483E17"/>
    <w:rPr>
      <w:sz w:val="20"/>
      <w:szCs w:val="20"/>
    </w:rPr>
  </w:style>
  <w:style w:type="paragraph" w:styleId="CommentSubject">
    <w:name w:val="annotation subject"/>
    <w:basedOn w:val="CommentText"/>
    <w:next w:val="CommentText"/>
    <w:link w:val="CommentSubjectChar"/>
    <w:uiPriority w:val="99"/>
    <w:semiHidden/>
    <w:unhideWhenUsed/>
    <w:rsid w:val="00483E17"/>
    <w:rPr>
      <w:b/>
      <w:bCs/>
    </w:rPr>
  </w:style>
  <w:style w:type="character" w:customStyle="1" w:styleId="CommentSubjectChar">
    <w:name w:val="Comment Subject Char"/>
    <w:basedOn w:val="CommentTextChar"/>
    <w:link w:val="CommentSubject"/>
    <w:uiPriority w:val="99"/>
    <w:semiHidden/>
    <w:rsid w:val="00483E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6231">
      <w:bodyDiv w:val="1"/>
      <w:marLeft w:val="0"/>
      <w:marRight w:val="0"/>
      <w:marTop w:val="0"/>
      <w:marBottom w:val="0"/>
      <w:divBdr>
        <w:top w:val="none" w:sz="0" w:space="0" w:color="auto"/>
        <w:left w:val="none" w:sz="0" w:space="0" w:color="auto"/>
        <w:bottom w:val="none" w:sz="0" w:space="0" w:color="auto"/>
        <w:right w:val="none" w:sz="0" w:space="0" w:color="auto"/>
      </w:divBdr>
      <w:divsChild>
        <w:div w:id="1691450914">
          <w:marLeft w:val="0"/>
          <w:marRight w:val="0"/>
          <w:marTop w:val="0"/>
          <w:marBottom w:val="0"/>
          <w:divBdr>
            <w:top w:val="none" w:sz="0" w:space="0" w:color="auto"/>
            <w:left w:val="none" w:sz="0" w:space="0" w:color="auto"/>
            <w:bottom w:val="none" w:sz="0" w:space="0" w:color="auto"/>
            <w:right w:val="none" w:sz="0" w:space="0" w:color="auto"/>
          </w:divBdr>
          <w:divsChild>
            <w:div w:id="1405883229">
              <w:marLeft w:val="0"/>
              <w:marRight w:val="0"/>
              <w:marTop w:val="0"/>
              <w:marBottom w:val="0"/>
              <w:divBdr>
                <w:top w:val="none" w:sz="0" w:space="0" w:color="auto"/>
                <w:left w:val="none" w:sz="0" w:space="0" w:color="auto"/>
                <w:bottom w:val="none" w:sz="0" w:space="0" w:color="auto"/>
                <w:right w:val="none" w:sz="0" w:space="0" w:color="auto"/>
              </w:divBdr>
              <w:divsChild>
                <w:div w:id="148046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07536">
      <w:bodyDiv w:val="1"/>
      <w:marLeft w:val="0"/>
      <w:marRight w:val="0"/>
      <w:marTop w:val="0"/>
      <w:marBottom w:val="0"/>
      <w:divBdr>
        <w:top w:val="none" w:sz="0" w:space="0" w:color="auto"/>
        <w:left w:val="none" w:sz="0" w:space="0" w:color="auto"/>
        <w:bottom w:val="none" w:sz="0" w:space="0" w:color="auto"/>
        <w:right w:val="none" w:sz="0" w:space="0" w:color="auto"/>
      </w:divBdr>
      <w:divsChild>
        <w:div w:id="1629045765">
          <w:marLeft w:val="0"/>
          <w:marRight w:val="0"/>
          <w:marTop w:val="0"/>
          <w:marBottom w:val="0"/>
          <w:divBdr>
            <w:top w:val="none" w:sz="0" w:space="0" w:color="auto"/>
            <w:left w:val="none" w:sz="0" w:space="0" w:color="auto"/>
            <w:bottom w:val="none" w:sz="0" w:space="0" w:color="auto"/>
            <w:right w:val="none" w:sz="0" w:space="0" w:color="auto"/>
          </w:divBdr>
          <w:divsChild>
            <w:div w:id="27294514">
              <w:marLeft w:val="0"/>
              <w:marRight w:val="0"/>
              <w:marTop w:val="0"/>
              <w:marBottom w:val="0"/>
              <w:divBdr>
                <w:top w:val="none" w:sz="0" w:space="0" w:color="auto"/>
                <w:left w:val="none" w:sz="0" w:space="0" w:color="auto"/>
                <w:bottom w:val="none" w:sz="0" w:space="0" w:color="auto"/>
                <w:right w:val="none" w:sz="0" w:space="0" w:color="auto"/>
              </w:divBdr>
              <w:divsChild>
                <w:div w:id="7481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03935">
      <w:bodyDiv w:val="1"/>
      <w:marLeft w:val="0"/>
      <w:marRight w:val="0"/>
      <w:marTop w:val="0"/>
      <w:marBottom w:val="0"/>
      <w:divBdr>
        <w:top w:val="none" w:sz="0" w:space="0" w:color="auto"/>
        <w:left w:val="none" w:sz="0" w:space="0" w:color="auto"/>
        <w:bottom w:val="none" w:sz="0" w:space="0" w:color="auto"/>
        <w:right w:val="none" w:sz="0" w:space="0" w:color="auto"/>
      </w:divBdr>
      <w:divsChild>
        <w:div w:id="771903537">
          <w:marLeft w:val="0"/>
          <w:marRight w:val="0"/>
          <w:marTop w:val="0"/>
          <w:marBottom w:val="0"/>
          <w:divBdr>
            <w:top w:val="none" w:sz="0" w:space="0" w:color="auto"/>
            <w:left w:val="none" w:sz="0" w:space="0" w:color="auto"/>
            <w:bottom w:val="none" w:sz="0" w:space="0" w:color="auto"/>
            <w:right w:val="none" w:sz="0" w:space="0" w:color="auto"/>
          </w:divBdr>
          <w:divsChild>
            <w:div w:id="1007247761">
              <w:marLeft w:val="0"/>
              <w:marRight w:val="0"/>
              <w:marTop w:val="0"/>
              <w:marBottom w:val="0"/>
              <w:divBdr>
                <w:top w:val="none" w:sz="0" w:space="0" w:color="auto"/>
                <w:left w:val="none" w:sz="0" w:space="0" w:color="auto"/>
                <w:bottom w:val="none" w:sz="0" w:space="0" w:color="auto"/>
                <w:right w:val="none" w:sz="0" w:space="0" w:color="auto"/>
              </w:divBdr>
              <w:divsChild>
                <w:div w:id="14406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0489">
      <w:bodyDiv w:val="1"/>
      <w:marLeft w:val="0"/>
      <w:marRight w:val="0"/>
      <w:marTop w:val="0"/>
      <w:marBottom w:val="0"/>
      <w:divBdr>
        <w:top w:val="none" w:sz="0" w:space="0" w:color="auto"/>
        <w:left w:val="none" w:sz="0" w:space="0" w:color="auto"/>
        <w:bottom w:val="none" w:sz="0" w:space="0" w:color="auto"/>
        <w:right w:val="none" w:sz="0" w:space="0" w:color="auto"/>
      </w:divBdr>
      <w:divsChild>
        <w:div w:id="127209023">
          <w:marLeft w:val="0"/>
          <w:marRight w:val="0"/>
          <w:marTop w:val="0"/>
          <w:marBottom w:val="0"/>
          <w:divBdr>
            <w:top w:val="none" w:sz="0" w:space="0" w:color="auto"/>
            <w:left w:val="none" w:sz="0" w:space="0" w:color="auto"/>
            <w:bottom w:val="none" w:sz="0" w:space="0" w:color="auto"/>
            <w:right w:val="none" w:sz="0" w:space="0" w:color="auto"/>
          </w:divBdr>
          <w:divsChild>
            <w:div w:id="2123305999">
              <w:marLeft w:val="0"/>
              <w:marRight w:val="0"/>
              <w:marTop w:val="0"/>
              <w:marBottom w:val="0"/>
              <w:divBdr>
                <w:top w:val="none" w:sz="0" w:space="0" w:color="auto"/>
                <w:left w:val="none" w:sz="0" w:space="0" w:color="auto"/>
                <w:bottom w:val="none" w:sz="0" w:space="0" w:color="auto"/>
                <w:right w:val="none" w:sz="0" w:space="0" w:color="auto"/>
              </w:divBdr>
              <w:divsChild>
                <w:div w:id="9432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298759">
      <w:bodyDiv w:val="1"/>
      <w:marLeft w:val="0"/>
      <w:marRight w:val="0"/>
      <w:marTop w:val="0"/>
      <w:marBottom w:val="0"/>
      <w:divBdr>
        <w:top w:val="none" w:sz="0" w:space="0" w:color="auto"/>
        <w:left w:val="none" w:sz="0" w:space="0" w:color="auto"/>
        <w:bottom w:val="none" w:sz="0" w:space="0" w:color="auto"/>
        <w:right w:val="none" w:sz="0" w:space="0" w:color="auto"/>
      </w:divBdr>
      <w:divsChild>
        <w:div w:id="1246308522">
          <w:marLeft w:val="0"/>
          <w:marRight w:val="0"/>
          <w:marTop w:val="0"/>
          <w:marBottom w:val="0"/>
          <w:divBdr>
            <w:top w:val="none" w:sz="0" w:space="0" w:color="auto"/>
            <w:left w:val="none" w:sz="0" w:space="0" w:color="auto"/>
            <w:bottom w:val="none" w:sz="0" w:space="0" w:color="auto"/>
            <w:right w:val="none" w:sz="0" w:space="0" w:color="auto"/>
          </w:divBdr>
          <w:divsChild>
            <w:div w:id="117988163">
              <w:marLeft w:val="0"/>
              <w:marRight w:val="0"/>
              <w:marTop w:val="0"/>
              <w:marBottom w:val="0"/>
              <w:divBdr>
                <w:top w:val="none" w:sz="0" w:space="0" w:color="auto"/>
                <w:left w:val="none" w:sz="0" w:space="0" w:color="auto"/>
                <w:bottom w:val="none" w:sz="0" w:space="0" w:color="auto"/>
                <w:right w:val="none" w:sz="0" w:space="0" w:color="auto"/>
              </w:divBdr>
              <w:divsChild>
                <w:div w:id="70649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590015">
      <w:bodyDiv w:val="1"/>
      <w:marLeft w:val="0"/>
      <w:marRight w:val="0"/>
      <w:marTop w:val="0"/>
      <w:marBottom w:val="0"/>
      <w:divBdr>
        <w:top w:val="none" w:sz="0" w:space="0" w:color="auto"/>
        <w:left w:val="none" w:sz="0" w:space="0" w:color="auto"/>
        <w:bottom w:val="none" w:sz="0" w:space="0" w:color="auto"/>
        <w:right w:val="none" w:sz="0" w:space="0" w:color="auto"/>
      </w:divBdr>
      <w:divsChild>
        <w:div w:id="1720395933">
          <w:marLeft w:val="0"/>
          <w:marRight w:val="0"/>
          <w:marTop w:val="0"/>
          <w:marBottom w:val="0"/>
          <w:divBdr>
            <w:top w:val="none" w:sz="0" w:space="0" w:color="auto"/>
            <w:left w:val="none" w:sz="0" w:space="0" w:color="auto"/>
            <w:bottom w:val="none" w:sz="0" w:space="0" w:color="auto"/>
            <w:right w:val="none" w:sz="0" w:space="0" w:color="auto"/>
          </w:divBdr>
          <w:divsChild>
            <w:div w:id="702633769">
              <w:marLeft w:val="0"/>
              <w:marRight w:val="0"/>
              <w:marTop w:val="0"/>
              <w:marBottom w:val="0"/>
              <w:divBdr>
                <w:top w:val="none" w:sz="0" w:space="0" w:color="auto"/>
                <w:left w:val="none" w:sz="0" w:space="0" w:color="auto"/>
                <w:bottom w:val="none" w:sz="0" w:space="0" w:color="auto"/>
                <w:right w:val="none" w:sz="0" w:space="0" w:color="auto"/>
              </w:divBdr>
              <w:divsChild>
                <w:div w:id="39250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49954">
      <w:bodyDiv w:val="1"/>
      <w:marLeft w:val="0"/>
      <w:marRight w:val="0"/>
      <w:marTop w:val="0"/>
      <w:marBottom w:val="0"/>
      <w:divBdr>
        <w:top w:val="none" w:sz="0" w:space="0" w:color="auto"/>
        <w:left w:val="none" w:sz="0" w:space="0" w:color="auto"/>
        <w:bottom w:val="none" w:sz="0" w:space="0" w:color="auto"/>
        <w:right w:val="none" w:sz="0" w:space="0" w:color="auto"/>
      </w:divBdr>
      <w:divsChild>
        <w:div w:id="1221526509">
          <w:marLeft w:val="0"/>
          <w:marRight w:val="0"/>
          <w:marTop w:val="0"/>
          <w:marBottom w:val="0"/>
          <w:divBdr>
            <w:top w:val="none" w:sz="0" w:space="0" w:color="auto"/>
            <w:left w:val="none" w:sz="0" w:space="0" w:color="auto"/>
            <w:bottom w:val="none" w:sz="0" w:space="0" w:color="auto"/>
            <w:right w:val="none" w:sz="0" w:space="0" w:color="auto"/>
          </w:divBdr>
          <w:divsChild>
            <w:div w:id="677274546">
              <w:marLeft w:val="0"/>
              <w:marRight w:val="0"/>
              <w:marTop w:val="0"/>
              <w:marBottom w:val="0"/>
              <w:divBdr>
                <w:top w:val="none" w:sz="0" w:space="0" w:color="auto"/>
                <w:left w:val="none" w:sz="0" w:space="0" w:color="auto"/>
                <w:bottom w:val="none" w:sz="0" w:space="0" w:color="auto"/>
                <w:right w:val="none" w:sz="0" w:space="0" w:color="auto"/>
              </w:divBdr>
              <w:divsChild>
                <w:div w:id="11114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941">
      <w:bodyDiv w:val="1"/>
      <w:marLeft w:val="0"/>
      <w:marRight w:val="0"/>
      <w:marTop w:val="0"/>
      <w:marBottom w:val="0"/>
      <w:divBdr>
        <w:top w:val="none" w:sz="0" w:space="0" w:color="auto"/>
        <w:left w:val="none" w:sz="0" w:space="0" w:color="auto"/>
        <w:bottom w:val="none" w:sz="0" w:space="0" w:color="auto"/>
        <w:right w:val="none" w:sz="0" w:space="0" w:color="auto"/>
      </w:divBdr>
      <w:divsChild>
        <w:div w:id="43988336">
          <w:marLeft w:val="0"/>
          <w:marRight w:val="0"/>
          <w:marTop w:val="0"/>
          <w:marBottom w:val="0"/>
          <w:divBdr>
            <w:top w:val="none" w:sz="0" w:space="0" w:color="auto"/>
            <w:left w:val="none" w:sz="0" w:space="0" w:color="auto"/>
            <w:bottom w:val="none" w:sz="0" w:space="0" w:color="auto"/>
            <w:right w:val="none" w:sz="0" w:space="0" w:color="auto"/>
          </w:divBdr>
          <w:divsChild>
            <w:div w:id="1648053136">
              <w:marLeft w:val="0"/>
              <w:marRight w:val="0"/>
              <w:marTop w:val="0"/>
              <w:marBottom w:val="0"/>
              <w:divBdr>
                <w:top w:val="none" w:sz="0" w:space="0" w:color="auto"/>
                <w:left w:val="none" w:sz="0" w:space="0" w:color="auto"/>
                <w:bottom w:val="none" w:sz="0" w:space="0" w:color="auto"/>
                <w:right w:val="none" w:sz="0" w:space="0" w:color="auto"/>
              </w:divBdr>
              <w:divsChild>
                <w:div w:id="13794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905">
      <w:bodyDiv w:val="1"/>
      <w:marLeft w:val="0"/>
      <w:marRight w:val="0"/>
      <w:marTop w:val="0"/>
      <w:marBottom w:val="0"/>
      <w:divBdr>
        <w:top w:val="none" w:sz="0" w:space="0" w:color="auto"/>
        <w:left w:val="none" w:sz="0" w:space="0" w:color="auto"/>
        <w:bottom w:val="none" w:sz="0" w:space="0" w:color="auto"/>
        <w:right w:val="none" w:sz="0" w:space="0" w:color="auto"/>
      </w:divBdr>
      <w:divsChild>
        <w:div w:id="1766996903">
          <w:marLeft w:val="0"/>
          <w:marRight w:val="0"/>
          <w:marTop w:val="0"/>
          <w:marBottom w:val="0"/>
          <w:divBdr>
            <w:top w:val="none" w:sz="0" w:space="0" w:color="auto"/>
            <w:left w:val="none" w:sz="0" w:space="0" w:color="auto"/>
            <w:bottom w:val="none" w:sz="0" w:space="0" w:color="auto"/>
            <w:right w:val="none" w:sz="0" w:space="0" w:color="auto"/>
          </w:divBdr>
          <w:divsChild>
            <w:div w:id="1193960147">
              <w:marLeft w:val="0"/>
              <w:marRight w:val="0"/>
              <w:marTop w:val="0"/>
              <w:marBottom w:val="0"/>
              <w:divBdr>
                <w:top w:val="none" w:sz="0" w:space="0" w:color="auto"/>
                <w:left w:val="none" w:sz="0" w:space="0" w:color="auto"/>
                <w:bottom w:val="none" w:sz="0" w:space="0" w:color="auto"/>
                <w:right w:val="none" w:sz="0" w:space="0" w:color="auto"/>
              </w:divBdr>
              <w:divsChild>
                <w:div w:id="192434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31571">
      <w:bodyDiv w:val="1"/>
      <w:marLeft w:val="0"/>
      <w:marRight w:val="0"/>
      <w:marTop w:val="0"/>
      <w:marBottom w:val="0"/>
      <w:divBdr>
        <w:top w:val="none" w:sz="0" w:space="0" w:color="auto"/>
        <w:left w:val="none" w:sz="0" w:space="0" w:color="auto"/>
        <w:bottom w:val="none" w:sz="0" w:space="0" w:color="auto"/>
        <w:right w:val="none" w:sz="0" w:space="0" w:color="auto"/>
      </w:divBdr>
      <w:divsChild>
        <w:div w:id="884294057">
          <w:marLeft w:val="0"/>
          <w:marRight w:val="0"/>
          <w:marTop w:val="0"/>
          <w:marBottom w:val="0"/>
          <w:divBdr>
            <w:top w:val="none" w:sz="0" w:space="0" w:color="auto"/>
            <w:left w:val="none" w:sz="0" w:space="0" w:color="auto"/>
            <w:bottom w:val="none" w:sz="0" w:space="0" w:color="auto"/>
            <w:right w:val="none" w:sz="0" w:space="0" w:color="auto"/>
          </w:divBdr>
          <w:divsChild>
            <w:div w:id="638649599">
              <w:marLeft w:val="0"/>
              <w:marRight w:val="0"/>
              <w:marTop w:val="0"/>
              <w:marBottom w:val="0"/>
              <w:divBdr>
                <w:top w:val="none" w:sz="0" w:space="0" w:color="auto"/>
                <w:left w:val="none" w:sz="0" w:space="0" w:color="auto"/>
                <w:bottom w:val="none" w:sz="0" w:space="0" w:color="auto"/>
                <w:right w:val="none" w:sz="0" w:space="0" w:color="auto"/>
              </w:divBdr>
              <w:divsChild>
                <w:div w:id="18630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625454">
      <w:bodyDiv w:val="1"/>
      <w:marLeft w:val="0"/>
      <w:marRight w:val="0"/>
      <w:marTop w:val="0"/>
      <w:marBottom w:val="0"/>
      <w:divBdr>
        <w:top w:val="none" w:sz="0" w:space="0" w:color="auto"/>
        <w:left w:val="none" w:sz="0" w:space="0" w:color="auto"/>
        <w:bottom w:val="none" w:sz="0" w:space="0" w:color="auto"/>
        <w:right w:val="none" w:sz="0" w:space="0" w:color="auto"/>
      </w:divBdr>
      <w:divsChild>
        <w:div w:id="1628119764">
          <w:marLeft w:val="0"/>
          <w:marRight w:val="0"/>
          <w:marTop w:val="0"/>
          <w:marBottom w:val="0"/>
          <w:divBdr>
            <w:top w:val="none" w:sz="0" w:space="0" w:color="auto"/>
            <w:left w:val="none" w:sz="0" w:space="0" w:color="auto"/>
            <w:bottom w:val="none" w:sz="0" w:space="0" w:color="auto"/>
            <w:right w:val="none" w:sz="0" w:space="0" w:color="auto"/>
          </w:divBdr>
          <w:divsChild>
            <w:div w:id="1027833050">
              <w:marLeft w:val="0"/>
              <w:marRight w:val="0"/>
              <w:marTop w:val="0"/>
              <w:marBottom w:val="0"/>
              <w:divBdr>
                <w:top w:val="none" w:sz="0" w:space="0" w:color="auto"/>
                <w:left w:val="none" w:sz="0" w:space="0" w:color="auto"/>
                <w:bottom w:val="none" w:sz="0" w:space="0" w:color="auto"/>
                <w:right w:val="none" w:sz="0" w:space="0" w:color="auto"/>
              </w:divBdr>
              <w:divsChild>
                <w:div w:id="14954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36179">
      <w:bodyDiv w:val="1"/>
      <w:marLeft w:val="0"/>
      <w:marRight w:val="0"/>
      <w:marTop w:val="0"/>
      <w:marBottom w:val="0"/>
      <w:divBdr>
        <w:top w:val="none" w:sz="0" w:space="0" w:color="auto"/>
        <w:left w:val="none" w:sz="0" w:space="0" w:color="auto"/>
        <w:bottom w:val="none" w:sz="0" w:space="0" w:color="auto"/>
        <w:right w:val="none" w:sz="0" w:space="0" w:color="auto"/>
      </w:divBdr>
      <w:divsChild>
        <w:div w:id="745804993">
          <w:marLeft w:val="0"/>
          <w:marRight w:val="0"/>
          <w:marTop w:val="0"/>
          <w:marBottom w:val="0"/>
          <w:divBdr>
            <w:top w:val="none" w:sz="0" w:space="0" w:color="auto"/>
            <w:left w:val="none" w:sz="0" w:space="0" w:color="auto"/>
            <w:bottom w:val="none" w:sz="0" w:space="0" w:color="auto"/>
            <w:right w:val="none" w:sz="0" w:space="0" w:color="auto"/>
          </w:divBdr>
          <w:divsChild>
            <w:div w:id="1484934444">
              <w:marLeft w:val="0"/>
              <w:marRight w:val="0"/>
              <w:marTop w:val="0"/>
              <w:marBottom w:val="0"/>
              <w:divBdr>
                <w:top w:val="none" w:sz="0" w:space="0" w:color="auto"/>
                <w:left w:val="none" w:sz="0" w:space="0" w:color="auto"/>
                <w:bottom w:val="none" w:sz="0" w:space="0" w:color="auto"/>
                <w:right w:val="none" w:sz="0" w:space="0" w:color="auto"/>
              </w:divBdr>
              <w:divsChild>
                <w:div w:id="211296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504445">
      <w:bodyDiv w:val="1"/>
      <w:marLeft w:val="0"/>
      <w:marRight w:val="0"/>
      <w:marTop w:val="0"/>
      <w:marBottom w:val="0"/>
      <w:divBdr>
        <w:top w:val="none" w:sz="0" w:space="0" w:color="auto"/>
        <w:left w:val="none" w:sz="0" w:space="0" w:color="auto"/>
        <w:bottom w:val="none" w:sz="0" w:space="0" w:color="auto"/>
        <w:right w:val="none" w:sz="0" w:space="0" w:color="auto"/>
      </w:divBdr>
      <w:divsChild>
        <w:div w:id="1201747366">
          <w:marLeft w:val="0"/>
          <w:marRight w:val="0"/>
          <w:marTop w:val="0"/>
          <w:marBottom w:val="0"/>
          <w:divBdr>
            <w:top w:val="none" w:sz="0" w:space="0" w:color="auto"/>
            <w:left w:val="none" w:sz="0" w:space="0" w:color="auto"/>
            <w:bottom w:val="none" w:sz="0" w:space="0" w:color="auto"/>
            <w:right w:val="none" w:sz="0" w:space="0" w:color="auto"/>
          </w:divBdr>
          <w:divsChild>
            <w:div w:id="1708605396">
              <w:marLeft w:val="0"/>
              <w:marRight w:val="0"/>
              <w:marTop w:val="0"/>
              <w:marBottom w:val="0"/>
              <w:divBdr>
                <w:top w:val="none" w:sz="0" w:space="0" w:color="auto"/>
                <w:left w:val="none" w:sz="0" w:space="0" w:color="auto"/>
                <w:bottom w:val="none" w:sz="0" w:space="0" w:color="auto"/>
                <w:right w:val="none" w:sz="0" w:space="0" w:color="auto"/>
              </w:divBdr>
              <w:divsChild>
                <w:div w:id="18987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163754">
      <w:bodyDiv w:val="1"/>
      <w:marLeft w:val="0"/>
      <w:marRight w:val="0"/>
      <w:marTop w:val="0"/>
      <w:marBottom w:val="0"/>
      <w:divBdr>
        <w:top w:val="none" w:sz="0" w:space="0" w:color="auto"/>
        <w:left w:val="none" w:sz="0" w:space="0" w:color="auto"/>
        <w:bottom w:val="none" w:sz="0" w:space="0" w:color="auto"/>
        <w:right w:val="none" w:sz="0" w:space="0" w:color="auto"/>
      </w:divBdr>
      <w:divsChild>
        <w:div w:id="1423180201">
          <w:marLeft w:val="0"/>
          <w:marRight w:val="0"/>
          <w:marTop w:val="0"/>
          <w:marBottom w:val="0"/>
          <w:divBdr>
            <w:top w:val="none" w:sz="0" w:space="0" w:color="auto"/>
            <w:left w:val="none" w:sz="0" w:space="0" w:color="auto"/>
            <w:bottom w:val="none" w:sz="0" w:space="0" w:color="auto"/>
            <w:right w:val="none" w:sz="0" w:space="0" w:color="auto"/>
          </w:divBdr>
          <w:divsChild>
            <w:div w:id="703553018">
              <w:marLeft w:val="0"/>
              <w:marRight w:val="0"/>
              <w:marTop w:val="0"/>
              <w:marBottom w:val="0"/>
              <w:divBdr>
                <w:top w:val="none" w:sz="0" w:space="0" w:color="auto"/>
                <w:left w:val="none" w:sz="0" w:space="0" w:color="auto"/>
                <w:bottom w:val="none" w:sz="0" w:space="0" w:color="auto"/>
                <w:right w:val="none" w:sz="0" w:space="0" w:color="auto"/>
              </w:divBdr>
              <w:divsChild>
                <w:div w:id="407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844829">
      <w:bodyDiv w:val="1"/>
      <w:marLeft w:val="0"/>
      <w:marRight w:val="0"/>
      <w:marTop w:val="0"/>
      <w:marBottom w:val="0"/>
      <w:divBdr>
        <w:top w:val="none" w:sz="0" w:space="0" w:color="auto"/>
        <w:left w:val="none" w:sz="0" w:space="0" w:color="auto"/>
        <w:bottom w:val="none" w:sz="0" w:space="0" w:color="auto"/>
        <w:right w:val="none" w:sz="0" w:space="0" w:color="auto"/>
      </w:divBdr>
      <w:divsChild>
        <w:div w:id="1511724852">
          <w:marLeft w:val="0"/>
          <w:marRight w:val="0"/>
          <w:marTop w:val="0"/>
          <w:marBottom w:val="0"/>
          <w:divBdr>
            <w:top w:val="none" w:sz="0" w:space="0" w:color="auto"/>
            <w:left w:val="none" w:sz="0" w:space="0" w:color="auto"/>
            <w:bottom w:val="none" w:sz="0" w:space="0" w:color="auto"/>
            <w:right w:val="none" w:sz="0" w:space="0" w:color="auto"/>
          </w:divBdr>
          <w:divsChild>
            <w:div w:id="991175691">
              <w:marLeft w:val="0"/>
              <w:marRight w:val="0"/>
              <w:marTop w:val="0"/>
              <w:marBottom w:val="0"/>
              <w:divBdr>
                <w:top w:val="none" w:sz="0" w:space="0" w:color="auto"/>
                <w:left w:val="none" w:sz="0" w:space="0" w:color="auto"/>
                <w:bottom w:val="none" w:sz="0" w:space="0" w:color="auto"/>
                <w:right w:val="none" w:sz="0" w:space="0" w:color="auto"/>
              </w:divBdr>
              <w:divsChild>
                <w:div w:id="8588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094846">
      <w:bodyDiv w:val="1"/>
      <w:marLeft w:val="0"/>
      <w:marRight w:val="0"/>
      <w:marTop w:val="0"/>
      <w:marBottom w:val="0"/>
      <w:divBdr>
        <w:top w:val="none" w:sz="0" w:space="0" w:color="auto"/>
        <w:left w:val="none" w:sz="0" w:space="0" w:color="auto"/>
        <w:bottom w:val="none" w:sz="0" w:space="0" w:color="auto"/>
        <w:right w:val="none" w:sz="0" w:space="0" w:color="auto"/>
      </w:divBdr>
      <w:divsChild>
        <w:div w:id="689650730">
          <w:marLeft w:val="0"/>
          <w:marRight w:val="0"/>
          <w:marTop w:val="0"/>
          <w:marBottom w:val="0"/>
          <w:divBdr>
            <w:top w:val="none" w:sz="0" w:space="0" w:color="auto"/>
            <w:left w:val="none" w:sz="0" w:space="0" w:color="auto"/>
            <w:bottom w:val="none" w:sz="0" w:space="0" w:color="auto"/>
            <w:right w:val="none" w:sz="0" w:space="0" w:color="auto"/>
          </w:divBdr>
          <w:divsChild>
            <w:div w:id="395663801">
              <w:marLeft w:val="0"/>
              <w:marRight w:val="0"/>
              <w:marTop w:val="0"/>
              <w:marBottom w:val="0"/>
              <w:divBdr>
                <w:top w:val="none" w:sz="0" w:space="0" w:color="auto"/>
                <w:left w:val="none" w:sz="0" w:space="0" w:color="auto"/>
                <w:bottom w:val="none" w:sz="0" w:space="0" w:color="auto"/>
                <w:right w:val="none" w:sz="0" w:space="0" w:color="auto"/>
              </w:divBdr>
              <w:divsChild>
                <w:div w:id="12125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59829">
      <w:bodyDiv w:val="1"/>
      <w:marLeft w:val="0"/>
      <w:marRight w:val="0"/>
      <w:marTop w:val="0"/>
      <w:marBottom w:val="0"/>
      <w:divBdr>
        <w:top w:val="none" w:sz="0" w:space="0" w:color="auto"/>
        <w:left w:val="none" w:sz="0" w:space="0" w:color="auto"/>
        <w:bottom w:val="none" w:sz="0" w:space="0" w:color="auto"/>
        <w:right w:val="none" w:sz="0" w:space="0" w:color="auto"/>
      </w:divBdr>
      <w:divsChild>
        <w:div w:id="1810433740">
          <w:marLeft w:val="0"/>
          <w:marRight w:val="0"/>
          <w:marTop w:val="0"/>
          <w:marBottom w:val="0"/>
          <w:divBdr>
            <w:top w:val="none" w:sz="0" w:space="0" w:color="auto"/>
            <w:left w:val="none" w:sz="0" w:space="0" w:color="auto"/>
            <w:bottom w:val="none" w:sz="0" w:space="0" w:color="auto"/>
            <w:right w:val="none" w:sz="0" w:space="0" w:color="auto"/>
          </w:divBdr>
          <w:divsChild>
            <w:div w:id="807285333">
              <w:marLeft w:val="0"/>
              <w:marRight w:val="0"/>
              <w:marTop w:val="0"/>
              <w:marBottom w:val="0"/>
              <w:divBdr>
                <w:top w:val="none" w:sz="0" w:space="0" w:color="auto"/>
                <w:left w:val="none" w:sz="0" w:space="0" w:color="auto"/>
                <w:bottom w:val="none" w:sz="0" w:space="0" w:color="auto"/>
                <w:right w:val="none" w:sz="0" w:space="0" w:color="auto"/>
              </w:divBdr>
              <w:divsChild>
                <w:div w:id="19196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3215">
      <w:bodyDiv w:val="1"/>
      <w:marLeft w:val="0"/>
      <w:marRight w:val="0"/>
      <w:marTop w:val="0"/>
      <w:marBottom w:val="0"/>
      <w:divBdr>
        <w:top w:val="none" w:sz="0" w:space="0" w:color="auto"/>
        <w:left w:val="none" w:sz="0" w:space="0" w:color="auto"/>
        <w:bottom w:val="none" w:sz="0" w:space="0" w:color="auto"/>
        <w:right w:val="none" w:sz="0" w:space="0" w:color="auto"/>
      </w:divBdr>
      <w:divsChild>
        <w:div w:id="2026705516">
          <w:marLeft w:val="0"/>
          <w:marRight w:val="0"/>
          <w:marTop w:val="0"/>
          <w:marBottom w:val="0"/>
          <w:divBdr>
            <w:top w:val="none" w:sz="0" w:space="0" w:color="auto"/>
            <w:left w:val="none" w:sz="0" w:space="0" w:color="auto"/>
            <w:bottom w:val="none" w:sz="0" w:space="0" w:color="auto"/>
            <w:right w:val="none" w:sz="0" w:space="0" w:color="auto"/>
          </w:divBdr>
          <w:divsChild>
            <w:div w:id="1989549198">
              <w:marLeft w:val="0"/>
              <w:marRight w:val="0"/>
              <w:marTop w:val="0"/>
              <w:marBottom w:val="0"/>
              <w:divBdr>
                <w:top w:val="none" w:sz="0" w:space="0" w:color="auto"/>
                <w:left w:val="none" w:sz="0" w:space="0" w:color="auto"/>
                <w:bottom w:val="none" w:sz="0" w:space="0" w:color="auto"/>
                <w:right w:val="none" w:sz="0" w:space="0" w:color="auto"/>
              </w:divBdr>
              <w:divsChild>
                <w:div w:id="52777389">
                  <w:marLeft w:val="0"/>
                  <w:marRight w:val="0"/>
                  <w:marTop w:val="0"/>
                  <w:marBottom w:val="0"/>
                  <w:divBdr>
                    <w:top w:val="none" w:sz="0" w:space="0" w:color="auto"/>
                    <w:left w:val="none" w:sz="0" w:space="0" w:color="auto"/>
                    <w:bottom w:val="none" w:sz="0" w:space="0" w:color="auto"/>
                    <w:right w:val="none" w:sz="0" w:space="0" w:color="auto"/>
                  </w:divBdr>
                </w:div>
              </w:divsChild>
            </w:div>
            <w:div w:id="113407928">
              <w:marLeft w:val="0"/>
              <w:marRight w:val="0"/>
              <w:marTop w:val="0"/>
              <w:marBottom w:val="0"/>
              <w:divBdr>
                <w:top w:val="none" w:sz="0" w:space="0" w:color="auto"/>
                <w:left w:val="none" w:sz="0" w:space="0" w:color="auto"/>
                <w:bottom w:val="none" w:sz="0" w:space="0" w:color="auto"/>
                <w:right w:val="none" w:sz="0" w:space="0" w:color="auto"/>
              </w:divBdr>
              <w:divsChild>
                <w:div w:id="21372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2682">
          <w:marLeft w:val="0"/>
          <w:marRight w:val="0"/>
          <w:marTop w:val="0"/>
          <w:marBottom w:val="0"/>
          <w:divBdr>
            <w:top w:val="none" w:sz="0" w:space="0" w:color="auto"/>
            <w:left w:val="none" w:sz="0" w:space="0" w:color="auto"/>
            <w:bottom w:val="none" w:sz="0" w:space="0" w:color="auto"/>
            <w:right w:val="none" w:sz="0" w:space="0" w:color="auto"/>
          </w:divBdr>
          <w:divsChild>
            <w:div w:id="720710992">
              <w:marLeft w:val="0"/>
              <w:marRight w:val="0"/>
              <w:marTop w:val="0"/>
              <w:marBottom w:val="0"/>
              <w:divBdr>
                <w:top w:val="none" w:sz="0" w:space="0" w:color="auto"/>
                <w:left w:val="none" w:sz="0" w:space="0" w:color="auto"/>
                <w:bottom w:val="none" w:sz="0" w:space="0" w:color="auto"/>
                <w:right w:val="none" w:sz="0" w:space="0" w:color="auto"/>
              </w:divBdr>
              <w:divsChild>
                <w:div w:id="10023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81039">
      <w:bodyDiv w:val="1"/>
      <w:marLeft w:val="0"/>
      <w:marRight w:val="0"/>
      <w:marTop w:val="0"/>
      <w:marBottom w:val="0"/>
      <w:divBdr>
        <w:top w:val="none" w:sz="0" w:space="0" w:color="auto"/>
        <w:left w:val="none" w:sz="0" w:space="0" w:color="auto"/>
        <w:bottom w:val="none" w:sz="0" w:space="0" w:color="auto"/>
        <w:right w:val="none" w:sz="0" w:space="0" w:color="auto"/>
      </w:divBdr>
      <w:divsChild>
        <w:div w:id="37097555">
          <w:marLeft w:val="0"/>
          <w:marRight w:val="0"/>
          <w:marTop w:val="0"/>
          <w:marBottom w:val="0"/>
          <w:divBdr>
            <w:top w:val="none" w:sz="0" w:space="0" w:color="auto"/>
            <w:left w:val="none" w:sz="0" w:space="0" w:color="auto"/>
            <w:bottom w:val="none" w:sz="0" w:space="0" w:color="auto"/>
            <w:right w:val="none" w:sz="0" w:space="0" w:color="auto"/>
          </w:divBdr>
          <w:divsChild>
            <w:div w:id="191843073">
              <w:marLeft w:val="0"/>
              <w:marRight w:val="0"/>
              <w:marTop w:val="0"/>
              <w:marBottom w:val="0"/>
              <w:divBdr>
                <w:top w:val="none" w:sz="0" w:space="0" w:color="auto"/>
                <w:left w:val="none" w:sz="0" w:space="0" w:color="auto"/>
                <w:bottom w:val="none" w:sz="0" w:space="0" w:color="auto"/>
                <w:right w:val="none" w:sz="0" w:space="0" w:color="auto"/>
              </w:divBdr>
              <w:divsChild>
                <w:div w:id="17517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671">
      <w:bodyDiv w:val="1"/>
      <w:marLeft w:val="0"/>
      <w:marRight w:val="0"/>
      <w:marTop w:val="0"/>
      <w:marBottom w:val="0"/>
      <w:divBdr>
        <w:top w:val="none" w:sz="0" w:space="0" w:color="auto"/>
        <w:left w:val="none" w:sz="0" w:space="0" w:color="auto"/>
        <w:bottom w:val="none" w:sz="0" w:space="0" w:color="auto"/>
        <w:right w:val="none" w:sz="0" w:space="0" w:color="auto"/>
      </w:divBdr>
      <w:divsChild>
        <w:div w:id="1889755645">
          <w:marLeft w:val="0"/>
          <w:marRight w:val="0"/>
          <w:marTop w:val="0"/>
          <w:marBottom w:val="0"/>
          <w:divBdr>
            <w:top w:val="none" w:sz="0" w:space="0" w:color="auto"/>
            <w:left w:val="none" w:sz="0" w:space="0" w:color="auto"/>
            <w:bottom w:val="none" w:sz="0" w:space="0" w:color="auto"/>
            <w:right w:val="none" w:sz="0" w:space="0" w:color="auto"/>
          </w:divBdr>
          <w:divsChild>
            <w:div w:id="1378045376">
              <w:marLeft w:val="0"/>
              <w:marRight w:val="0"/>
              <w:marTop w:val="0"/>
              <w:marBottom w:val="0"/>
              <w:divBdr>
                <w:top w:val="none" w:sz="0" w:space="0" w:color="auto"/>
                <w:left w:val="none" w:sz="0" w:space="0" w:color="auto"/>
                <w:bottom w:val="none" w:sz="0" w:space="0" w:color="auto"/>
                <w:right w:val="none" w:sz="0" w:space="0" w:color="auto"/>
              </w:divBdr>
              <w:divsChild>
                <w:div w:id="8386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50777">
      <w:bodyDiv w:val="1"/>
      <w:marLeft w:val="0"/>
      <w:marRight w:val="0"/>
      <w:marTop w:val="0"/>
      <w:marBottom w:val="0"/>
      <w:divBdr>
        <w:top w:val="none" w:sz="0" w:space="0" w:color="auto"/>
        <w:left w:val="none" w:sz="0" w:space="0" w:color="auto"/>
        <w:bottom w:val="none" w:sz="0" w:space="0" w:color="auto"/>
        <w:right w:val="none" w:sz="0" w:space="0" w:color="auto"/>
      </w:divBdr>
      <w:divsChild>
        <w:div w:id="1129009987">
          <w:marLeft w:val="0"/>
          <w:marRight w:val="0"/>
          <w:marTop w:val="0"/>
          <w:marBottom w:val="0"/>
          <w:divBdr>
            <w:top w:val="none" w:sz="0" w:space="0" w:color="auto"/>
            <w:left w:val="none" w:sz="0" w:space="0" w:color="auto"/>
            <w:bottom w:val="none" w:sz="0" w:space="0" w:color="auto"/>
            <w:right w:val="none" w:sz="0" w:space="0" w:color="auto"/>
          </w:divBdr>
          <w:divsChild>
            <w:div w:id="147013441">
              <w:marLeft w:val="0"/>
              <w:marRight w:val="0"/>
              <w:marTop w:val="0"/>
              <w:marBottom w:val="0"/>
              <w:divBdr>
                <w:top w:val="none" w:sz="0" w:space="0" w:color="auto"/>
                <w:left w:val="none" w:sz="0" w:space="0" w:color="auto"/>
                <w:bottom w:val="none" w:sz="0" w:space="0" w:color="auto"/>
                <w:right w:val="none" w:sz="0" w:space="0" w:color="auto"/>
              </w:divBdr>
              <w:divsChild>
                <w:div w:id="9049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197429">
      <w:bodyDiv w:val="1"/>
      <w:marLeft w:val="0"/>
      <w:marRight w:val="0"/>
      <w:marTop w:val="0"/>
      <w:marBottom w:val="0"/>
      <w:divBdr>
        <w:top w:val="none" w:sz="0" w:space="0" w:color="auto"/>
        <w:left w:val="none" w:sz="0" w:space="0" w:color="auto"/>
        <w:bottom w:val="none" w:sz="0" w:space="0" w:color="auto"/>
        <w:right w:val="none" w:sz="0" w:space="0" w:color="auto"/>
      </w:divBdr>
      <w:divsChild>
        <w:div w:id="2073112872">
          <w:marLeft w:val="0"/>
          <w:marRight w:val="0"/>
          <w:marTop w:val="0"/>
          <w:marBottom w:val="0"/>
          <w:divBdr>
            <w:top w:val="none" w:sz="0" w:space="0" w:color="auto"/>
            <w:left w:val="none" w:sz="0" w:space="0" w:color="auto"/>
            <w:bottom w:val="none" w:sz="0" w:space="0" w:color="auto"/>
            <w:right w:val="none" w:sz="0" w:space="0" w:color="auto"/>
          </w:divBdr>
          <w:divsChild>
            <w:div w:id="1185554954">
              <w:marLeft w:val="0"/>
              <w:marRight w:val="0"/>
              <w:marTop w:val="0"/>
              <w:marBottom w:val="0"/>
              <w:divBdr>
                <w:top w:val="none" w:sz="0" w:space="0" w:color="auto"/>
                <w:left w:val="none" w:sz="0" w:space="0" w:color="auto"/>
                <w:bottom w:val="none" w:sz="0" w:space="0" w:color="auto"/>
                <w:right w:val="none" w:sz="0" w:space="0" w:color="auto"/>
              </w:divBdr>
              <w:divsChild>
                <w:div w:id="741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19648">
      <w:bodyDiv w:val="1"/>
      <w:marLeft w:val="0"/>
      <w:marRight w:val="0"/>
      <w:marTop w:val="0"/>
      <w:marBottom w:val="0"/>
      <w:divBdr>
        <w:top w:val="none" w:sz="0" w:space="0" w:color="auto"/>
        <w:left w:val="none" w:sz="0" w:space="0" w:color="auto"/>
        <w:bottom w:val="none" w:sz="0" w:space="0" w:color="auto"/>
        <w:right w:val="none" w:sz="0" w:space="0" w:color="auto"/>
      </w:divBdr>
      <w:divsChild>
        <w:div w:id="860977867">
          <w:marLeft w:val="0"/>
          <w:marRight w:val="0"/>
          <w:marTop w:val="0"/>
          <w:marBottom w:val="0"/>
          <w:divBdr>
            <w:top w:val="none" w:sz="0" w:space="0" w:color="auto"/>
            <w:left w:val="none" w:sz="0" w:space="0" w:color="auto"/>
            <w:bottom w:val="none" w:sz="0" w:space="0" w:color="auto"/>
            <w:right w:val="none" w:sz="0" w:space="0" w:color="auto"/>
          </w:divBdr>
          <w:divsChild>
            <w:div w:id="294795202">
              <w:marLeft w:val="0"/>
              <w:marRight w:val="0"/>
              <w:marTop w:val="0"/>
              <w:marBottom w:val="0"/>
              <w:divBdr>
                <w:top w:val="none" w:sz="0" w:space="0" w:color="auto"/>
                <w:left w:val="none" w:sz="0" w:space="0" w:color="auto"/>
                <w:bottom w:val="none" w:sz="0" w:space="0" w:color="auto"/>
                <w:right w:val="none" w:sz="0" w:space="0" w:color="auto"/>
              </w:divBdr>
              <w:divsChild>
                <w:div w:id="149036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699780">
      <w:bodyDiv w:val="1"/>
      <w:marLeft w:val="0"/>
      <w:marRight w:val="0"/>
      <w:marTop w:val="0"/>
      <w:marBottom w:val="0"/>
      <w:divBdr>
        <w:top w:val="none" w:sz="0" w:space="0" w:color="auto"/>
        <w:left w:val="none" w:sz="0" w:space="0" w:color="auto"/>
        <w:bottom w:val="none" w:sz="0" w:space="0" w:color="auto"/>
        <w:right w:val="none" w:sz="0" w:space="0" w:color="auto"/>
      </w:divBdr>
      <w:divsChild>
        <w:div w:id="1569459420">
          <w:marLeft w:val="0"/>
          <w:marRight w:val="0"/>
          <w:marTop w:val="0"/>
          <w:marBottom w:val="0"/>
          <w:divBdr>
            <w:top w:val="none" w:sz="0" w:space="0" w:color="auto"/>
            <w:left w:val="none" w:sz="0" w:space="0" w:color="auto"/>
            <w:bottom w:val="none" w:sz="0" w:space="0" w:color="auto"/>
            <w:right w:val="none" w:sz="0" w:space="0" w:color="auto"/>
          </w:divBdr>
          <w:divsChild>
            <w:div w:id="1264145259">
              <w:marLeft w:val="0"/>
              <w:marRight w:val="0"/>
              <w:marTop w:val="0"/>
              <w:marBottom w:val="0"/>
              <w:divBdr>
                <w:top w:val="none" w:sz="0" w:space="0" w:color="auto"/>
                <w:left w:val="none" w:sz="0" w:space="0" w:color="auto"/>
                <w:bottom w:val="none" w:sz="0" w:space="0" w:color="auto"/>
                <w:right w:val="none" w:sz="0" w:space="0" w:color="auto"/>
              </w:divBdr>
              <w:divsChild>
                <w:div w:id="7247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3177">
      <w:bodyDiv w:val="1"/>
      <w:marLeft w:val="0"/>
      <w:marRight w:val="0"/>
      <w:marTop w:val="0"/>
      <w:marBottom w:val="0"/>
      <w:divBdr>
        <w:top w:val="none" w:sz="0" w:space="0" w:color="auto"/>
        <w:left w:val="none" w:sz="0" w:space="0" w:color="auto"/>
        <w:bottom w:val="none" w:sz="0" w:space="0" w:color="auto"/>
        <w:right w:val="none" w:sz="0" w:space="0" w:color="auto"/>
      </w:divBdr>
      <w:divsChild>
        <w:div w:id="802163135">
          <w:marLeft w:val="0"/>
          <w:marRight w:val="0"/>
          <w:marTop w:val="0"/>
          <w:marBottom w:val="0"/>
          <w:divBdr>
            <w:top w:val="none" w:sz="0" w:space="0" w:color="auto"/>
            <w:left w:val="none" w:sz="0" w:space="0" w:color="auto"/>
            <w:bottom w:val="none" w:sz="0" w:space="0" w:color="auto"/>
            <w:right w:val="none" w:sz="0" w:space="0" w:color="auto"/>
          </w:divBdr>
          <w:divsChild>
            <w:div w:id="812023398">
              <w:marLeft w:val="0"/>
              <w:marRight w:val="0"/>
              <w:marTop w:val="0"/>
              <w:marBottom w:val="0"/>
              <w:divBdr>
                <w:top w:val="none" w:sz="0" w:space="0" w:color="auto"/>
                <w:left w:val="none" w:sz="0" w:space="0" w:color="auto"/>
                <w:bottom w:val="none" w:sz="0" w:space="0" w:color="auto"/>
                <w:right w:val="none" w:sz="0" w:space="0" w:color="auto"/>
              </w:divBdr>
              <w:divsChild>
                <w:div w:id="16923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62565">
      <w:bodyDiv w:val="1"/>
      <w:marLeft w:val="0"/>
      <w:marRight w:val="0"/>
      <w:marTop w:val="0"/>
      <w:marBottom w:val="0"/>
      <w:divBdr>
        <w:top w:val="none" w:sz="0" w:space="0" w:color="auto"/>
        <w:left w:val="none" w:sz="0" w:space="0" w:color="auto"/>
        <w:bottom w:val="none" w:sz="0" w:space="0" w:color="auto"/>
        <w:right w:val="none" w:sz="0" w:space="0" w:color="auto"/>
      </w:divBdr>
      <w:divsChild>
        <w:div w:id="1613593091">
          <w:marLeft w:val="0"/>
          <w:marRight w:val="0"/>
          <w:marTop w:val="0"/>
          <w:marBottom w:val="0"/>
          <w:divBdr>
            <w:top w:val="none" w:sz="0" w:space="0" w:color="auto"/>
            <w:left w:val="none" w:sz="0" w:space="0" w:color="auto"/>
            <w:bottom w:val="none" w:sz="0" w:space="0" w:color="auto"/>
            <w:right w:val="none" w:sz="0" w:space="0" w:color="auto"/>
          </w:divBdr>
          <w:divsChild>
            <w:div w:id="1250315418">
              <w:marLeft w:val="0"/>
              <w:marRight w:val="0"/>
              <w:marTop w:val="0"/>
              <w:marBottom w:val="0"/>
              <w:divBdr>
                <w:top w:val="none" w:sz="0" w:space="0" w:color="auto"/>
                <w:left w:val="none" w:sz="0" w:space="0" w:color="auto"/>
                <w:bottom w:val="none" w:sz="0" w:space="0" w:color="auto"/>
                <w:right w:val="none" w:sz="0" w:space="0" w:color="auto"/>
              </w:divBdr>
              <w:divsChild>
                <w:div w:id="9856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274363">
      <w:bodyDiv w:val="1"/>
      <w:marLeft w:val="0"/>
      <w:marRight w:val="0"/>
      <w:marTop w:val="0"/>
      <w:marBottom w:val="0"/>
      <w:divBdr>
        <w:top w:val="none" w:sz="0" w:space="0" w:color="auto"/>
        <w:left w:val="none" w:sz="0" w:space="0" w:color="auto"/>
        <w:bottom w:val="none" w:sz="0" w:space="0" w:color="auto"/>
        <w:right w:val="none" w:sz="0" w:space="0" w:color="auto"/>
      </w:divBdr>
      <w:divsChild>
        <w:div w:id="1477798809">
          <w:marLeft w:val="0"/>
          <w:marRight w:val="0"/>
          <w:marTop w:val="0"/>
          <w:marBottom w:val="0"/>
          <w:divBdr>
            <w:top w:val="none" w:sz="0" w:space="0" w:color="auto"/>
            <w:left w:val="none" w:sz="0" w:space="0" w:color="auto"/>
            <w:bottom w:val="none" w:sz="0" w:space="0" w:color="auto"/>
            <w:right w:val="none" w:sz="0" w:space="0" w:color="auto"/>
          </w:divBdr>
          <w:divsChild>
            <w:div w:id="1461458958">
              <w:marLeft w:val="0"/>
              <w:marRight w:val="0"/>
              <w:marTop w:val="0"/>
              <w:marBottom w:val="0"/>
              <w:divBdr>
                <w:top w:val="none" w:sz="0" w:space="0" w:color="auto"/>
                <w:left w:val="none" w:sz="0" w:space="0" w:color="auto"/>
                <w:bottom w:val="none" w:sz="0" w:space="0" w:color="auto"/>
                <w:right w:val="none" w:sz="0" w:space="0" w:color="auto"/>
              </w:divBdr>
              <w:divsChild>
                <w:div w:id="205693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4975">
      <w:bodyDiv w:val="1"/>
      <w:marLeft w:val="0"/>
      <w:marRight w:val="0"/>
      <w:marTop w:val="0"/>
      <w:marBottom w:val="0"/>
      <w:divBdr>
        <w:top w:val="none" w:sz="0" w:space="0" w:color="auto"/>
        <w:left w:val="none" w:sz="0" w:space="0" w:color="auto"/>
        <w:bottom w:val="none" w:sz="0" w:space="0" w:color="auto"/>
        <w:right w:val="none" w:sz="0" w:space="0" w:color="auto"/>
      </w:divBdr>
      <w:divsChild>
        <w:div w:id="1014961964">
          <w:marLeft w:val="0"/>
          <w:marRight w:val="0"/>
          <w:marTop w:val="0"/>
          <w:marBottom w:val="0"/>
          <w:divBdr>
            <w:top w:val="none" w:sz="0" w:space="0" w:color="auto"/>
            <w:left w:val="none" w:sz="0" w:space="0" w:color="auto"/>
            <w:bottom w:val="none" w:sz="0" w:space="0" w:color="auto"/>
            <w:right w:val="none" w:sz="0" w:space="0" w:color="auto"/>
          </w:divBdr>
          <w:divsChild>
            <w:div w:id="808590566">
              <w:marLeft w:val="0"/>
              <w:marRight w:val="0"/>
              <w:marTop w:val="0"/>
              <w:marBottom w:val="0"/>
              <w:divBdr>
                <w:top w:val="none" w:sz="0" w:space="0" w:color="auto"/>
                <w:left w:val="none" w:sz="0" w:space="0" w:color="auto"/>
                <w:bottom w:val="none" w:sz="0" w:space="0" w:color="auto"/>
                <w:right w:val="none" w:sz="0" w:space="0" w:color="auto"/>
              </w:divBdr>
              <w:divsChild>
                <w:div w:id="194742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microsoft.com/office/2018/08/relationships/commentsExtensible" Target="commentsExtensible.xm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6/09/relationships/commentsIds" Target="commentsIds.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1FCED-1F70-4137-A649-0EF1D3405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16</Pages>
  <Words>1983</Words>
  <Characters>11307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UBC Okanagan</Company>
  <LinksUpToDate>false</LinksUpToDate>
  <CharactersWithSpaces>13264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Lamb</dc:creator>
  <cp:keywords/>
  <dc:description/>
  <cp:lastModifiedBy>Pelletier, Agnes WLRS:EX</cp:lastModifiedBy>
  <cp:revision>5</cp:revision>
  <dcterms:created xsi:type="dcterms:W3CDTF">2023-07-14T18:02:00Z</dcterms:created>
  <dcterms:modified xsi:type="dcterms:W3CDTF">2023-07-18T23:31:00Z</dcterms:modified>
</cp:coreProperties>
</file>